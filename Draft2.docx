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834BAC" w14:textId="77777777" w:rsidR="000B7381" w:rsidRDefault="00136851">
      <w:pPr>
        <w:pStyle w:val="Title"/>
      </w:pPr>
      <w:r>
        <w:t>Draft</w:t>
      </w:r>
    </w:p>
    <w:p w14:paraId="10834BAD" w14:textId="77777777" w:rsidR="000B7381" w:rsidRDefault="00136851">
      <w:pPr>
        <w:pStyle w:val="Author"/>
      </w:pPr>
      <w:r>
        <w:t>Zhi Zhen Qin</w:t>
      </w:r>
    </w:p>
    <w:p w14:paraId="10834BAE" w14:textId="77777777" w:rsidR="000B7381" w:rsidRDefault="00136851">
      <w:pPr>
        <w:pStyle w:val="Heading1"/>
      </w:pPr>
      <w:bookmarkStart w:id="0" w:name="introduction"/>
      <w:r>
        <w:t>Introduction</w:t>
      </w:r>
      <w:bookmarkEnd w:id="0"/>
    </w:p>
    <w:p w14:paraId="10834BAF" w14:textId="77777777" w:rsidR="000B7381" w:rsidRDefault="00136851">
      <w:pPr>
        <w:pStyle w:val="FirstParagraph"/>
      </w:pPr>
      <w:r>
        <w:t>The improved theoretical understanding in AI technology, the ubiquity of large annotated datasets, and the advance in computer power have fostered a rapid expansion of the AI industry in medical diagnosis.</w:t>
      </w:r>
    </w:p>
    <w:p w14:paraId="10834BB0" w14:textId="77777777" w:rsidR="000B7381" w:rsidRDefault="00136851">
      <w:pPr>
        <w:pStyle w:val="BodyText"/>
      </w:pPr>
      <w:r>
        <w:t>Until recently, the most accurate AI methods for i</w:t>
      </w:r>
      <w:r>
        <w:t>mage analysis involved painstaking feature engineering, which requires manual image pre-processing, segmenting anatomic structures, and detecting or computing features suggested by an expert. The breakthrough in the ImageNet 2012 Challenges popularized the</w:t>
      </w:r>
      <w:r>
        <w:t xml:space="preserve"> use of deep learning in neural networks to analyse medical images. Inspired by the human nervous system, neural networks are interconnected functions, each comprised of a weight and a bias coefficient. In deep learning, the networks are trained using larg</w:t>
      </w:r>
      <w:r>
        <w:t>e sets of known positive and negative data (ground truth) in multiple hidden layers. The networks “learn” by adjusting the weights and biases of the underlying functions based on the difference between predictions and ground, a process called back-propagat</w:t>
      </w:r>
      <w:r>
        <w:t>ion. The increased computational power makes it possible for a complex deep learning network to modify itself using a large training dataset so that the resulting trained algorithms can identify new and unseen data.</w:t>
      </w:r>
    </w:p>
    <w:p w14:paraId="10834BB1" w14:textId="77777777" w:rsidR="000B7381" w:rsidRDefault="00136851">
      <w:pPr>
        <w:pStyle w:val="BodyText"/>
      </w:pPr>
      <w:r>
        <w:t>These AI algorithms provide opportunitie</w:t>
      </w:r>
      <w:r>
        <w:t>s for new solutions to tackle tuberculosis (TB), a disease kills more people world-wide than any single infectious disease. Immediately identifying TB presumptives or patients is critical to prevent further spread of the infection. Chest x-ray is recommend</w:t>
      </w:r>
      <w:r>
        <w:t>ed by the World Health Organization (WHO) as a screening and triage test prior to the use of Xpert MTB/RIF. However, there is a lack of qualified radiologists who can quickly read CXR films in many high TB burden countries. Several AI companies have emerge</w:t>
      </w:r>
      <w:r>
        <w:t>d in recent years promising to quickly screen digital chest-radiographs to identify people in need of further diagnostic testing for TB.</w:t>
      </w:r>
    </w:p>
    <w:p w14:paraId="10834BB2" w14:textId="77777777" w:rsidR="000B7381" w:rsidRDefault="00136851">
      <w:pPr>
        <w:pStyle w:val="BodyText"/>
      </w:pPr>
      <w:r>
        <w:t>However, like most AI algorithms, no one knows how exactly the resulting algorithms work, not even the engineers who de</w:t>
      </w:r>
      <w:r>
        <w:t>veloped them, earning AI the “black boxes” reputation. Companies are not eager to share how exactly they built their algorithms as this is extremely valuable and it is a fiercely guarded trade secret. Often the marketed accuracy is done on the same data su</w:t>
      </w:r>
      <w:r>
        <w:t xml:space="preserve">perset for training, testing and validation and cannot be generalized to other setting. Current scientific evidence is limited and mostly available for one product, CAD4TB (Delft Imaging Systems, Netherlands). However, significant changes </w:t>
      </w:r>
      <w:r>
        <w:lastRenderedPageBreak/>
        <w:t>have been made to</w:t>
      </w:r>
      <w:r>
        <w:t xml:space="preserve"> the latest version (v6) of CAD4TB and it has limited publication. There is only one peer-reviewed publication on the performance of other DL systems for detecting TB abnormalities with a relatively small dataset. WHO has not made a recommendation on the u</w:t>
      </w:r>
      <w:r>
        <w:t xml:space="preserve">se of automated reading systems for TB due to the current lack of evidence [WHO]. In response to this, we evaluated multiple DL systems available for TB screening and triage using a large dataset unseen by any AI developers to help National TB Programmes, </w:t>
      </w:r>
      <w:r>
        <w:t>medical professionals and patients to assess the true diagnostics accuracy of these algorithms.</w:t>
      </w:r>
    </w:p>
    <w:p w14:paraId="10834BB3" w14:textId="77777777" w:rsidR="000B7381" w:rsidRDefault="00136851">
      <w:pPr>
        <w:pStyle w:val="Heading1"/>
      </w:pPr>
      <w:bookmarkStart w:id="1" w:name="methods"/>
      <w:r>
        <w:t>Methods</w:t>
      </w:r>
      <w:bookmarkEnd w:id="1"/>
    </w:p>
    <w:p w14:paraId="10834BB4" w14:textId="77777777" w:rsidR="000B7381" w:rsidRDefault="00136851">
      <w:pPr>
        <w:pStyle w:val="Heading2"/>
      </w:pPr>
      <w:bookmarkStart w:id="2" w:name="summary-of-dl-systems"/>
      <w:r>
        <w:t>Summary of DL Systems</w:t>
      </w:r>
      <w:bookmarkEnd w:id="2"/>
    </w:p>
    <w:p w14:paraId="3317016B" w14:textId="5BE70613" w:rsidR="00F77DB3" w:rsidRDefault="00136851" w:rsidP="00E1615B">
      <w:pPr>
        <w:pStyle w:val="FirstParagraph"/>
      </w:pPr>
      <w:r>
        <w:t>Through the network and the database of innovators developed under the TB REACH initiatives and the Accelerator for Impact project</w:t>
      </w:r>
      <w:r>
        <w:t xml:space="preserve"> at Stop TB Partnership, we identified </w:t>
      </w:r>
      <w:r w:rsidR="00296BF6">
        <w:t>a</w:t>
      </w:r>
      <w:r w:rsidR="00BC1B8D">
        <w:t>nd selected f</w:t>
      </w:r>
      <w:r>
        <w:t xml:space="preserve">ive AI products with stable version control </w:t>
      </w:r>
      <w:r w:rsidR="00BC1B8D">
        <w:t>to be included</w:t>
      </w:r>
      <w:r w:rsidR="00BC1B8D">
        <w:t xml:space="preserve"> </w:t>
      </w:r>
      <w:proofErr w:type="spellStart"/>
      <w:r>
        <w:t>included</w:t>
      </w:r>
      <w:proofErr w:type="spellEnd"/>
      <w:r>
        <w:t xml:space="preserve"> in this study: CAD4TB (version 6), qXR (version 1) dev</w:t>
      </w:r>
      <w:r>
        <w:t xml:space="preserve">eloped by Qure.ai (India), Lunit INSIGHT for Chest Radiography (Version 4.7.2) developed by Lunit (South Korea), JF CXR-1 developed by JF Healthcare (China) and </w:t>
      </w:r>
      <w:proofErr w:type="spellStart"/>
      <w:r>
        <w:t>InferRead®DR</w:t>
      </w:r>
      <w:proofErr w:type="spellEnd"/>
      <w:r>
        <w:t xml:space="preserve"> by </w:t>
      </w:r>
      <w:proofErr w:type="spellStart"/>
      <w:r>
        <w:t>Infervision</w:t>
      </w:r>
      <w:proofErr w:type="spellEnd"/>
      <w:r w:rsidR="00787536">
        <w:t xml:space="preserve"> version 2</w:t>
      </w:r>
      <w:r>
        <w:t xml:space="preserve"> (China).</w:t>
      </w:r>
      <w:r>
        <w:t>We used the latest versions available of the five DL syste</w:t>
      </w:r>
      <w:r>
        <w:t>ms in this evaluation.</w:t>
      </w:r>
      <w:r w:rsidR="00E1615B">
        <w:t xml:space="preserve"> </w:t>
      </w:r>
      <w:r w:rsidR="00F77DB3">
        <w:t xml:space="preserve">Current versions of qXR and Lunit detect several discrete pulmonary abnormalities, such as calcification, cavitation, opacities etc. </w:t>
      </w:r>
      <w:r w:rsidR="007A6F2C">
        <w:t xml:space="preserve">(to be updated with landscaping results). </w:t>
      </w:r>
      <w:r w:rsidR="008A6CFC">
        <w:t>All five DL systems can generate heat maps showing abnormalities.</w:t>
      </w:r>
    </w:p>
    <w:p w14:paraId="68B0B606" w14:textId="3F50DAB1" w:rsidR="007A6F2C" w:rsidRDefault="007A6F2C">
      <w:pPr>
        <w:pStyle w:val="BodyText"/>
        <w:rPr>
          <w:rFonts w:hint="eastAsia"/>
          <w:lang w:eastAsia="zh-CN"/>
        </w:rPr>
      </w:pPr>
      <w:r>
        <w:t xml:space="preserve">All DL systems produce </w:t>
      </w:r>
      <w:r w:rsidR="00045F6F">
        <w:t xml:space="preserve">a </w:t>
      </w:r>
      <w:r w:rsidR="00376A31">
        <w:t xml:space="preserve">continuous </w:t>
      </w:r>
      <w:r w:rsidR="00045F6F">
        <w:t xml:space="preserve">score (from 0 to 100 or </w:t>
      </w:r>
      <w:r w:rsidR="009F36DF">
        <w:t xml:space="preserve">from </w:t>
      </w:r>
      <w:r w:rsidR="00806874">
        <w:t>0</w:t>
      </w:r>
      <w:r w:rsidR="009F36DF">
        <w:t xml:space="preserve">% to </w:t>
      </w:r>
      <w:r w:rsidR="00806874">
        <w:t xml:space="preserve">100%) presenting the probability </w:t>
      </w:r>
      <w:r w:rsidR="00E736A5">
        <w:t xml:space="preserve">of </w:t>
      </w:r>
      <w:r w:rsidR="00CC51BB">
        <w:t xml:space="preserve">presence of </w:t>
      </w:r>
      <w:r w:rsidR="00E736A5">
        <w:t>TB</w:t>
      </w:r>
      <w:r w:rsidR="00185BCE">
        <w:t xml:space="preserve"> </w:t>
      </w:r>
      <w:r w:rsidR="004D03C0">
        <w:t>based on the</w:t>
      </w:r>
      <w:r w:rsidR="000226B0">
        <w:t>ir</w:t>
      </w:r>
      <w:r w:rsidR="004D03C0">
        <w:t xml:space="preserve"> </w:t>
      </w:r>
      <w:r w:rsidR="000226B0">
        <w:t>DL algorithms</w:t>
      </w:r>
      <w:r w:rsidR="001559BE">
        <w:t xml:space="preserve">. Some </w:t>
      </w:r>
      <w:r w:rsidR="00EF10AE">
        <w:t>ven</w:t>
      </w:r>
      <w:r w:rsidR="002D3237">
        <w:t>dor</w:t>
      </w:r>
      <w:r w:rsidR="009F36DF">
        <w:t xml:space="preserve">s </w:t>
      </w:r>
      <w:r w:rsidR="009F14A9">
        <w:t xml:space="preserve">provide binary </w:t>
      </w:r>
      <w:r w:rsidR="009F14A9">
        <w:t>(“Yes” / “No”)</w:t>
      </w:r>
      <w:r w:rsidR="000A558C">
        <w:t xml:space="preserve"> for TB using a pre-defined threshold</w:t>
      </w:r>
      <w:r w:rsidR="007C3763">
        <w:t xml:space="preserve"> </w:t>
      </w:r>
      <w:r w:rsidR="00D16BC5">
        <w:t xml:space="preserve">score. </w:t>
      </w:r>
      <w:r w:rsidR="00185BCE">
        <w:t xml:space="preserve">We </w:t>
      </w:r>
      <w:r w:rsidR="00A17B33">
        <w:t xml:space="preserve">choose </w:t>
      </w:r>
      <w:r w:rsidR="00462785">
        <w:t xml:space="preserve">our own </w:t>
      </w:r>
      <w:r w:rsidR="007F034E">
        <w:t xml:space="preserve">threshold cutoff to be </w:t>
      </w:r>
      <w:r w:rsidR="006C7545">
        <w:t>comparative</w:t>
      </w:r>
      <w:r w:rsidR="007F034E">
        <w:t xml:space="preserve"> to the </w:t>
      </w:r>
      <w:r w:rsidR="00BA47D7">
        <w:t>three categories used by the human readers (</w:t>
      </w:r>
      <w:r w:rsidR="006C7545">
        <w:t xml:space="preserve">reading criteria described below). </w:t>
      </w:r>
      <w:r w:rsidR="007F034E">
        <w:t xml:space="preserve"> </w:t>
      </w:r>
      <w:r w:rsidR="00F61A25">
        <w:t>For example, for highly suggestive of TB, we chose the cutoff score</w:t>
      </w:r>
      <w:r w:rsidR="007316D7">
        <w:t xml:space="preserve"> to produce the same </w:t>
      </w:r>
      <w:r w:rsidR="00ED044A">
        <w:t xml:space="preserve">dichotomized screening decisions in terms of sensitivity and we compare the difference in specificity. </w:t>
      </w:r>
    </w:p>
    <w:p w14:paraId="3CAB1926" w14:textId="70811E43" w:rsidR="001941E6" w:rsidRDefault="001941E6">
      <w:pPr>
        <w:pStyle w:val="BodyText"/>
      </w:pPr>
    </w:p>
    <w:p w14:paraId="10834BB7" w14:textId="77777777" w:rsidR="000B7381" w:rsidRDefault="00136851">
      <w:pPr>
        <w:pStyle w:val="Heading2"/>
      </w:pPr>
      <w:bookmarkStart w:id="3" w:name="study-setting-and-population"/>
      <w:r>
        <w:t>S</w:t>
      </w:r>
      <w:r>
        <w:t>tudy Setting and Population</w:t>
      </w:r>
      <w:bookmarkEnd w:id="3"/>
    </w:p>
    <w:p w14:paraId="10834BB8" w14:textId="77777777" w:rsidR="000B7381" w:rsidRDefault="00136851">
      <w:pPr>
        <w:pStyle w:val="FirstParagraph"/>
      </w:pPr>
      <w:r>
        <w:t>With funding from the Stop TB Partnership’s TB REACH initiative, three TB Screening Centres (SCs) were established across Dhaka</w:t>
      </w:r>
      <w:r>
        <w:t xml:space="preserve"> with a referral network of more than 2,000 private providers and 133 NTP facilities. The TB SCs were also open to walk-in clients with no referral history. Adults (&gt; 15 years) presenting at any of the TB SCs were consecutively enrolled and were verbally s</w:t>
      </w:r>
      <w:r>
        <w:t xml:space="preserve">creened for the presence of TB symptoms between 15 May 2014 and 4 October 2016. After providing informed </w:t>
      </w:r>
      <w:r>
        <w:lastRenderedPageBreak/>
        <w:t>consent, each participant received a posterior-anterior CXR using digital X-ray machines (Delft EZ DR X-ray) and was asked to submit a sputum sample fo</w:t>
      </w:r>
      <w:r>
        <w:t>r a free Xpert test. Xpert test was performed again if the initial test failed (invalid, error, or no result). Demographic, symptom and medical history data were collected using OpenMRS.</w:t>
      </w:r>
    </w:p>
    <w:p w14:paraId="10834BB9" w14:textId="77777777" w:rsidR="000B7381" w:rsidRDefault="00136851">
      <w:pPr>
        <w:pStyle w:val="BodyText"/>
      </w:pPr>
      <w:r>
        <w:t>A group of 3 Bangladeshi, board-certified radiologists (all with MD/M</w:t>
      </w:r>
      <w:r>
        <w:t xml:space="preserve">BSS degree in radiology and X,Y,Z years of experience??) read all of the CXR images remotely. The radiologists were blinded to all testing and clinical (and demographic data?? icddr,b please confirm) data and provided standard radiology reports and graded </w:t>
      </w:r>
      <w:r>
        <w:t>each CXR as follows (criteria to be attached): a. Highly Suggestive: including highly suggestive of TB only, b. Possibly TB: including abnormality highly suggestive of TB and possibly associated with TB, c. Any Abnormality: including abnormality highly sug</w:t>
      </w:r>
      <w:r>
        <w:t>gestive of TB, possibly associated with TB and non-TB abnormality, d. Normal. Anyone who was unable or unwilling to acquire a CXR was referred to a nearby public-sector health facility. The 5 DL systems scored the images remotely through Secured File Trans</w:t>
      </w:r>
      <w:r>
        <w:t>fer Protocol from the Stop TB repository except for Delft, in which case the data was shared through cloud transfer. All machine reading was performed independently with the developers blinded to all testing, clinical and demographic data.</w:t>
      </w:r>
    </w:p>
    <w:p w14:paraId="10834BBA" w14:textId="77777777" w:rsidR="000B7381" w:rsidRDefault="00136851">
      <w:pPr>
        <w:pStyle w:val="Heading2"/>
      </w:pPr>
      <w:bookmarkStart w:id="4" w:name="data-analysis"/>
      <w:r>
        <w:t>Data Analysis</w:t>
      </w:r>
      <w:bookmarkEnd w:id="4"/>
    </w:p>
    <w:p w14:paraId="10834BBB" w14:textId="77777777" w:rsidR="000B7381" w:rsidRDefault="00136851">
      <w:pPr>
        <w:pStyle w:val="FirstParagraph"/>
      </w:pPr>
      <w:r>
        <w:t>We</w:t>
      </w:r>
      <w:r>
        <w:t xml:space="preserve"> used bacteriologically-confirmed TB outcomes tested with Xpert MTB/RIF to evaluate the accuracy of the 5 DL systems as well the decisions of the Bangladeshi radiologists. We plotted and describe the distribution of DL systems’ abnormality scores disaggreg</w:t>
      </w:r>
      <w:r>
        <w:t>ated by Xpert status and prior history of TB. Mann-Whitney U test was used to compared non-normal distribution.</w:t>
      </w:r>
    </w:p>
    <w:p w14:paraId="10834BBC" w14:textId="77777777" w:rsidR="000B7381" w:rsidRDefault="00136851">
      <w:pPr>
        <w:pStyle w:val="BodyText"/>
      </w:pPr>
      <w:r>
        <w:t>We compared the performance of the 5 DL system to that of radiologists by selecting AI scores that match the sensitivity of the certified radiol</w:t>
      </w:r>
      <w:r>
        <w:t>ogists and compared the difference in specificity. We used the McNemar test on paired proportions to test if the difference in specificity of human readers and the 5 DL systems.</w:t>
      </w:r>
    </w:p>
    <w:p w14:paraId="10834BBD" w14:textId="77777777" w:rsidR="000B7381" w:rsidRDefault="00136851">
      <w:pPr>
        <w:pStyle w:val="BodyText"/>
      </w:pPr>
      <w:r>
        <w:t>We evaluated and compared the overall performance of the 5 DL systems using th</w:t>
      </w:r>
      <w:r>
        <w:t>reshold-free measurements. In additional to the area under receiver operating characteristic (ROC) curves (AUC), which shows the tradeoff between sensitivity and specificity with varying thresholds, we also calculated and compared the area under Precision-</w:t>
      </w:r>
      <w:r>
        <w:t>Recall (PRC) curve (PRAUC), which shows precision values for corresponding sensitivity values and is more informative than the ROC curve when evaluating binary classifier on imbalanced datasets. [Saito 2015]. We also plotted sensitivity, specificity, and P</w:t>
      </w:r>
      <w:r>
        <w:t>PV with varying AI scores to understand the influence of the selection of cutoff threshold scores on programmatic performance. We plotted the proportion of Xpert saved against sensitivity to understand the sensitivity loss as further testing is triaged</w:t>
      </w:r>
    </w:p>
    <w:p w14:paraId="10834BBE" w14:textId="47400A1F" w:rsidR="000B7381" w:rsidRDefault="00136851">
      <w:pPr>
        <w:pStyle w:val="BodyText"/>
        <w:rPr>
          <w:ins w:id="5" w:author="Zhi Zhen Qin" w:date="2020-01-23T10:37:00Z"/>
        </w:rPr>
      </w:pPr>
      <w:r>
        <w:t>Fur</w:t>
      </w:r>
      <w:r>
        <w:t>thermore, we divided the test set by patient age, prior TB history and referral types to evaluate the performance of the 5 DL systems in each subpopulation in terms of AUC and PRAUC.</w:t>
      </w:r>
    </w:p>
    <w:p w14:paraId="7ED127D7" w14:textId="46FEA27D" w:rsidR="00F01A8D" w:rsidDel="001941E6" w:rsidRDefault="00F01A8D">
      <w:pPr>
        <w:pStyle w:val="BodyText"/>
        <w:rPr>
          <w:del w:id="6" w:author="Zhi Zhen Qin" w:date="2020-01-23T11:33:00Z"/>
        </w:rPr>
      </w:pPr>
    </w:p>
    <w:p w14:paraId="10834BBF" w14:textId="77777777" w:rsidR="000B7381" w:rsidRDefault="00136851">
      <w:pPr>
        <w:pStyle w:val="Heading2"/>
      </w:pPr>
      <w:bookmarkStart w:id="7" w:name="ethics"/>
      <w:r>
        <w:t>Ethics</w:t>
      </w:r>
      <w:bookmarkEnd w:id="7"/>
    </w:p>
    <w:p w14:paraId="10834BC0" w14:textId="77777777" w:rsidR="000B7381" w:rsidRDefault="00136851">
      <w:pPr>
        <w:pStyle w:val="FirstParagraph"/>
      </w:pPr>
      <w:r>
        <w:t>All enrolled participants provided informed written consent. The s</w:t>
      </w:r>
      <w:r>
        <w:t>tudy protocol was reviewed and approved by the Research Review Committee and the Ethical Review Committee at the International Centre for Diarrhoeal Disease Research, Bangladesh (icddr,b).</w:t>
      </w:r>
    </w:p>
    <w:p w14:paraId="10834BC1" w14:textId="77777777" w:rsidR="000B7381" w:rsidRDefault="00136851">
      <w:pPr>
        <w:pStyle w:val="Heading2"/>
      </w:pPr>
      <w:bookmarkStart w:id="8" w:name="role-of-the-ai-developers"/>
      <w:r>
        <w:t>Role of the AI Developers</w:t>
      </w:r>
      <w:bookmarkEnd w:id="8"/>
    </w:p>
    <w:p w14:paraId="10834BC2" w14:textId="77777777" w:rsidR="000B7381" w:rsidRDefault="00136851">
      <w:pPr>
        <w:pStyle w:val="FirstParagraph"/>
      </w:pPr>
      <w:r>
        <w:t>The AI developers had no role in study de</w:t>
      </w:r>
      <w:r>
        <w:t>sign, data collection, analysis plan, or writing of the study. The developers only had access to the CXR images, and did not receive any of the demographic, symptom, medical, or testing data of the participants.</w:t>
      </w:r>
    </w:p>
    <w:p w14:paraId="10834BC3" w14:textId="77777777" w:rsidR="000B7381" w:rsidRDefault="00136851">
      <w:pPr>
        <w:pStyle w:val="Heading1"/>
      </w:pPr>
      <w:bookmarkStart w:id="9" w:name="results"/>
      <w:r>
        <w:t>Results</w:t>
      </w:r>
      <w:bookmarkEnd w:id="9"/>
    </w:p>
    <w:p w14:paraId="10834BC4" w14:textId="77777777" w:rsidR="000B7381" w:rsidRDefault="00136851">
      <w:pPr>
        <w:pStyle w:val="FirstParagraph"/>
      </w:pPr>
      <w:r>
        <w:t>A total of 24031 people were consecu</w:t>
      </w:r>
      <w:r>
        <w:t>tively recruited from the three TB SCs. Excluding 17 individuals without a CXR and 107 individuals aged 15 or less, a total of 23924 individuals were included in this analysis. The median age was 42.0 [30.0, 57.0], and the ratio between female and male par</w:t>
      </w:r>
      <w:r>
        <w:t>ticipants was 7911/16120 (32.9/67.1). Most participants 21569 (89.9), reported coughing more than 14 days (or any cough? icddr,b please check), 19098 (79.6) reported fever, 15074 (62.8) reported weight loss; about half reported shortness of breath 13027 (5</w:t>
      </w:r>
      <w:r>
        <w:t>4.3); 3108 (12.9) reported hemoptysis; and 3580 (14.9) had prior TB medication history. Almost all, 23659 (98.5) had at least one TB-related symptom. There are three sources of patients: the greatest proportion of test results came from people who were ref</w:t>
      </w:r>
      <w:r>
        <w:t>erred by their private provider (n=11218 (72.2)); 2105 (13.6) were referred from NTP facilities after a negative smear; and 2207 (14.2) individuals walked-in / self-presented (Table 1).</w:t>
      </w:r>
    </w:p>
    <w:p w14:paraId="10834BC5" w14:textId="77777777" w:rsidR="000B7381" w:rsidRDefault="00136851">
      <w:pPr>
        <w:pStyle w:val="BodyText"/>
      </w:pPr>
      <w:r>
        <w:t xml:space="preserve">Across all referral groups, 3662 (15.2) MTB-positive TB patients were </w:t>
      </w:r>
      <w:r>
        <w:t xml:space="preserve">detected; the prevalence of Xpert positive TB was lowest among walk-ins: 169 (7.7) compared with 1839 (16.4) and 358 (17.0) for other referral groups. Among people with MTB-positive results, 4.97% were resistant to rifampicin. The radiologists graded 3671 </w:t>
      </w:r>
      <w:r>
        <w:t xml:space="preserve">(15.3) as Highly Suggestive, 10826 (45.1) as Possibly TB, 14458 (60.2) as Any Abnormality. The medians of the abnormality scores in Xpert positive groups were significantly different from those in the Xpert negative groups were (Mann-Whitney U test &lt;0.05) </w:t>
      </w:r>
      <w:r>
        <w:t>for all 5 DL systems.</w:t>
      </w:r>
    </w:p>
    <w:p w14:paraId="10834BC6" w14:textId="77777777" w:rsidR="000B7381" w:rsidRDefault="00136851">
      <w:pPr>
        <w:pStyle w:val="Heading3"/>
      </w:pPr>
      <w:bookmarkStart w:id="10" w:name="histogram"/>
      <w:r>
        <w:lastRenderedPageBreak/>
        <w:t>Histogram</w:t>
      </w:r>
      <w:bookmarkEnd w:id="10"/>
    </w:p>
    <w:p w14:paraId="10834BC7" w14:textId="77777777" w:rsidR="000B7381" w:rsidRDefault="00136851">
      <w:pPr>
        <w:pStyle w:val="FirstParagraph"/>
      </w:pPr>
      <w:r>
        <w:rPr>
          <w:noProof/>
        </w:rPr>
        <w:drawing>
          <wp:inline distT="0" distB="0" distL="0" distR="0" wp14:anchorId="10834C65" wp14:editId="3708B3B3">
            <wp:extent cx="7962900" cy="5554980"/>
            <wp:effectExtent l="0" t="0" r="0" b="7620"/>
            <wp:docPr id="1" name="Picture"/>
            <wp:cNvGraphicFramePr/>
            <a:graphic xmlns:a="http://schemas.openxmlformats.org/drawingml/2006/main">
              <a:graphicData uri="http://schemas.openxmlformats.org/drawingml/2006/picture">
                <pic:pic xmlns:pic="http://schemas.openxmlformats.org/drawingml/2006/picture">
                  <pic:nvPicPr>
                    <pic:cNvPr id="0" name="Picture" descr="Results/Histogram.tif"/>
                    <pic:cNvPicPr>
                      <a:picLocks noChangeAspect="1" noChangeArrowheads="1"/>
                    </pic:cNvPicPr>
                  </pic:nvPicPr>
                  <pic:blipFill>
                    <a:blip r:embed="rId7"/>
                    <a:stretch>
                      <a:fillRect/>
                    </a:stretch>
                  </pic:blipFill>
                  <pic:spPr bwMode="auto">
                    <a:xfrm>
                      <a:off x="0" y="0"/>
                      <a:ext cx="7962900" cy="5554980"/>
                    </a:xfrm>
                    <a:prstGeom prst="rect">
                      <a:avLst/>
                    </a:prstGeom>
                    <a:noFill/>
                    <a:ln w="9525">
                      <a:noFill/>
                      <a:headEnd/>
                      <a:tailEnd/>
                    </a:ln>
                  </pic:spPr>
                </pic:pic>
              </a:graphicData>
            </a:graphic>
          </wp:inline>
        </w:drawing>
      </w:r>
    </w:p>
    <w:p w14:paraId="7B881615" w14:textId="77777777" w:rsidR="00A87600" w:rsidRDefault="00136851">
      <w:pPr>
        <w:pStyle w:val="BodyText"/>
      </w:pPr>
      <w:r>
        <w:lastRenderedPageBreak/>
        <w:t>The histograms of the abnormality scores of the 5 DL systems were disaggregated by Xpert outcomes and prior TB history (Figure 1). The distributions of the scores in Xpert positive group were heavily left-skewed with JF CXR-1 having the highest left skewne</w:t>
      </w:r>
      <w:r>
        <w:t xml:space="preserve">ss -2.2205 and CAD4TB having the lowest left skewness -0.9501. As expected the distributions in Xpert negative group were right-skewed except for CAD4TB with a left skewness of -0.1434, and Infervision has the highest right skewness of 0.7848. Noticeably, </w:t>
      </w:r>
      <w:r>
        <w:t xml:space="preserve">there are many distinct outliers: </w:t>
      </w:r>
    </w:p>
    <w:p w14:paraId="10834BC8" w14:textId="21D17527" w:rsidR="000B7381" w:rsidRDefault="00136851">
      <w:pPr>
        <w:pStyle w:val="BodyText"/>
      </w:pPr>
      <w:bookmarkStart w:id="11" w:name="_GoBack"/>
      <w:bookmarkEnd w:id="11"/>
      <w:r>
        <w:t xml:space="preserve">the </w:t>
      </w:r>
      <w:proofErr w:type="gramStart"/>
      <w:r>
        <w:t>far right</w:t>
      </w:r>
      <w:proofErr w:type="gramEnd"/>
      <w:r>
        <w:t xml:space="preserve"> side of the JF CXR-1’s distribution in the Xpert negative group (score 90-100) and qXR in the Xpert negative group (score 70-90), far left sides of Lunit’s and JF CXR-1’s distribution in the Xpert negative gr</w:t>
      </w:r>
      <w:r>
        <w:t>oup (score 0-10). Those with TB history but Xpert negative without in generally still have a high AI scores, especially in the case of JF CXR-I (the dark red bar), which we postulated resulted from issues in the algorithms’ ability to differentiate between</w:t>
      </w:r>
      <w:r>
        <w:t xml:space="preserve"> old scarring and active lesion.</w:t>
      </w:r>
    </w:p>
    <w:p w14:paraId="10834BC9" w14:textId="2E08B5D9" w:rsidR="000B7381" w:rsidRDefault="00A96C3F">
      <w:pPr>
        <w:pStyle w:val="Heading3"/>
      </w:pPr>
      <w:r>
        <w:t xml:space="preserve">Comparison of sensitivity and specificity between human </w:t>
      </w:r>
      <w:r w:rsidR="00DE00EC">
        <w:t xml:space="preserve">reading and the predictions of the DL systems. </w:t>
      </w:r>
      <w:r w:rsidR="001E3E97">
        <w:t>Thresholds were chosen to match</w:t>
      </w:r>
      <w:r w:rsidR="0021053E">
        <w:t xml:space="preserve"> or exceed the performance of each </w:t>
      </w:r>
      <w:r w:rsidR="00EE1EF7">
        <w:t xml:space="preserve">human reader’s </w:t>
      </w:r>
      <w:r w:rsidR="0021053E">
        <w:t xml:space="preserve">categories </w:t>
      </w:r>
    </w:p>
    <w:tbl>
      <w:tblPr>
        <w:tblStyle w:val="Table"/>
        <w:tblW w:w="4757" w:type="pct"/>
        <w:tblLook w:val="07E0" w:firstRow="1" w:lastRow="1" w:firstColumn="1" w:lastColumn="1" w:noHBand="1" w:noVBand="1"/>
      </w:tblPr>
      <w:tblGrid>
        <w:gridCol w:w="2144"/>
        <w:gridCol w:w="1278"/>
        <w:gridCol w:w="1109"/>
        <w:gridCol w:w="1294"/>
        <w:gridCol w:w="1063"/>
        <w:gridCol w:w="222"/>
        <w:gridCol w:w="1677"/>
        <w:gridCol w:w="3543"/>
      </w:tblGrid>
      <w:tr w:rsidR="000B7381" w14:paraId="10834BD2" w14:textId="77777777" w:rsidTr="006B1391">
        <w:tc>
          <w:tcPr>
            <w:tcW w:w="0" w:type="auto"/>
            <w:tcBorders>
              <w:bottom w:val="single" w:sz="0" w:space="0" w:color="auto"/>
            </w:tcBorders>
            <w:vAlign w:val="bottom"/>
          </w:tcPr>
          <w:p w14:paraId="10834BCA" w14:textId="77777777" w:rsidR="000B7381" w:rsidRDefault="00136851">
            <w:pPr>
              <w:pStyle w:val="Compact"/>
            </w:pPr>
            <w:proofErr w:type="spellStart"/>
            <w:proofErr w:type="gramStart"/>
            <w:r>
              <w:t>human.benchmark</w:t>
            </w:r>
            <w:proofErr w:type="spellEnd"/>
            <w:proofErr w:type="gramEnd"/>
          </w:p>
        </w:tc>
        <w:tc>
          <w:tcPr>
            <w:tcW w:w="518" w:type="pct"/>
            <w:tcBorders>
              <w:bottom w:val="single" w:sz="0" w:space="0" w:color="auto"/>
            </w:tcBorders>
            <w:vAlign w:val="bottom"/>
          </w:tcPr>
          <w:p w14:paraId="10834BCB" w14:textId="77777777" w:rsidR="000B7381" w:rsidRDefault="00136851">
            <w:pPr>
              <w:pStyle w:val="Compact"/>
            </w:pPr>
            <w:r>
              <w:t>sensitivity</w:t>
            </w:r>
          </w:p>
        </w:tc>
        <w:tc>
          <w:tcPr>
            <w:tcW w:w="0" w:type="auto"/>
            <w:tcBorders>
              <w:bottom w:val="single" w:sz="0" w:space="0" w:color="auto"/>
            </w:tcBorders>
            <w:vAlign w:val="bottom"/>
          </w:tcPr>
          <w:p w14:paraId="10834BCC" w14:textId="77777777" w:rsidR="000B7381" w:rsidRDefault="00136851">
            <w:pPr>
              <w:pStyle w:val="Compact"/>
            </w:pPr>
            <w:r>
              <w:t>specificy</w:t>
            </w:r>
          </w:p>
        </w:tc>
        <w:tc>
          <w:tcPr>
            <w:tcW w:w="0" w:type="auto"/>
            <w:tcBorders>
              <w:bottom w:val="single" w:sz="0" w:space="0" w:color="auto"/>
            </w:tcBorders>
            <w:vAlign w:val="bottom"/>
          </w:tcPr>
          <w:p w14:paraId="10834BCD" w14:textId="77777777" w:rsidR="000B7381" w:rsidRDefault="00136851">
            <w:pPr>
              <w:pStyle w:val="Compact"/>
            </w:pPr>
            <w:r>
              <w:t>DL.System</w:t>
            </w:r>
          </w:p>
        </w:tc>
        <w:tc>
          <w:tcPr>
            <w:tcW w:w="0" w:type="auto"/>
            <w:tcBorders>
              <w:bottom w:val="single" w:sz="0" w:space="0" w:color="auto"/>
            </w:tcBorders>
            <w:vAlign w:val="bottom"/>
          </w:tcPr>
          <w:p w14:paraId="10834BCE" w14:textId="77777777" w:rsidR="000B7381" w:rsidRDefault="00136851">
            <w:pPr>
              <w:pStyle w:val="Compact"/>
              <w:jc w:val="right"/>
            </w:pPr>
            <w:r>
              <w:t>AIScore</w:t>
            </w:r>
          </w:p>
        </w:tc>
        <w:tc>
          <w:tcPr>
            <w:tcW w:w="0" w:type="auto"/>
            <w:tcBorders>
              <w:bottom w:val="single" w:sz="0" w:space="0" w:color="auto"/>
            </w:tcBorders>
            <w:vAlign w:val="bottom"/>
          </w:tcPr>
          <w:p w14:paraId="10834BCF" w14:textId="2E76D51D" w:rsidR="000B7381" w:rsidRDefault="000B7381">
            <w:pPr>
              <w:pStyle w:val="Compact"/>
            </w:pPr>
          </w:p>
        </w:tc>
        <w:tc>
          <w:tcPr>
            <w:tcW w:w="0" w:type="auto"/>
            <w:tcBorders>
              <w:bottom w:val="single" w:sz="0" w:space="0" w:color="auto"/>
            </w:tcBorders>
            <w:vAlign w:val="bottom"/>
          </w:tcPr>
          <w:p w14:paraId="10834BD0" w14:textId="77777777" w:rsidR="000B7381" w:rsidRDefault="00136851">
            <w:pPr>
              <w:pStyle w:val="Compact"/>
            </w:pPr>
            <w:r>
              <w:t>Diff.specificity</w:t>
            </w:r>
          </w:p>
        </w:tc>
        <w:tc>
          <w:tcPr>
            <w:tcW w:w="1437" w:type="pct"/>
            <w:tcBorders>
              <w:bottom w:val="single" w:sz="0" w:space="0" w:color="auto"/>
            </w:tcBorders>
            <w:vAlign w:val="bottom"/>
          </w:tcPr>
          <w:p w14:paraId="10834BD1" w14:textId="77777777" w:rsidR="000B7381" w:rsidRDefault="00136851">
            <w:pPr>
              <w:pStyle w:val="Compact"/>
            </w:pPr>
            <w:r>
              <w:t>CI</w:t>
            </w:r>
          </w:p>
        </w:tc>
      </w:tr>
      <w:tr w:rsidR="000B7381" w14:paraId="10834BDB" w14:textId="77777777" w:rsidTr="006B1391">
        <w:tc>
          <w:tcPr>
            <w:tcW w:w="0" w:type="auto"/>
          </w:tcPr>
          <w:p w14:paraId="10834BD3" w14:textId="77777777" w:rsidR="000B7381" w:rsidRDefault="00136851">
            <w:pPr>
              <w:pStyle w:val="Compact"/>
            </w:pPr>
            <w:r>
              <w:t>Highly Suggestive</w:t>
            </w:r>
          </w:p>
        </w:tc>
        <w:tc>
          <w:tcPr>
            <w:tcW w:w="518" w:type="pct"/>
          </w:tcPr>
          <w:p w14:paraId="10834BD4" w14:textId="77777777" w:rsidR="000B7381" w:rsidRDefault="00136851">
            <w:pPr>
              <w:pStyle w:val="Compact"/>
            </w:pPr>
            <w:r>
              <w:t>39.1%, (37.5% - 40.7%)</w:t>
            </w:r>
          </w:p>
        </w:tc>
        <w:tc>
          <w:tcPr>
            <w:tcW w:w="0" w:type="auto"/>
          </w:tcPr>
          <w:p w14:paraId="10834BD5" w14:textId="77777777" w:rsidR="000B7381" w:rsidRDefault="00136851">
            <w:pPr>
              <w:pStyle w:val="Compact"/>
            </w:pPr>
            <w:r>
              <w:t>89.0%, (88.6% - 89.4%)</w:t>
            </w:r>
          </w:p>
        </w:tc>
        <w:tc>
          <w:tcPr>
            <w:tcW w:w="0" w:type="auto"/>
          </w:tcPr>
          <w:p w14:paraId="10834BD6" w14:textId="77777777" w:rsidR="000B7381" w:rsidRDefault="00136851">
            <w:pPr>
              <w:pStyle w:val="Compact"/>
            </w:pPr>
            <w:r>
              <w:t>CAD4TB</w:t>
            </w:r>
          </w:p>
        </w:tc>
        <w:tc>
          <w:tcPr>
            <w:tcW w:w="0" w:type="auto"/>
          </w:tcPr>
          <w:p w14:paraId="10834BD7" w14:textId="77777777" w:rsidR="000B7381" w:rsidRDefault="00136851">
            <w:pPr>
              <w:pStyle w:val="Compact"/>
              <w:jc w:val="right"/>
            </w:pPr>
            <w:r>
              <w:t>85.0000</w:t>
            </w:r>
          </w:p>
        </w:tc>
        <w:tc>
          <w:tcPr>
            <w:tcW w:w="0" w:type="auto"/>
          </w:tcPr>
          <w:p w14:paraId="10834BD8" w14:textId="1FDA91E1" w:rsidR="000B7381" w:rsidRDefault="000B7381">
            <w:pPr>
              <w:pStyle w:val="Compact"/>
            </w:pPr>
          </w:p>
        </w:tc>
        <w:tc>
          <w:tcPr>
            <w:tcW w:w="0" w:type="auto"/>
          </w:tcPr>
          <w:p w14:paraId="10834BD9" w14:textId="77777777" w:rsidR="000B7381" w:rsidRDefault="00136851">
            <w:pPr>
              <w:pStyle w:val="Compact"/>
            </w:pPr>
            <w:r>
              <w:t>1.48%</w:t>
            </w:r>
          </w:p>
        </w:tc>
        <w:tc>
          <w:tcPr>
            <w:tcW w:w="1437" w:type="pct"/>
          </w:tcPr>
          <w:p w14:paraId="10834BDA" w14:textId="77777777" w:rsidR="000B7381" w:rsidRDefault="00136851">
            <w:pPr>
              <w:pStyle w:val="Compact"/>
            </w:pPr>
            <w:r>
              <w:t>0.884% - 2.07%</w:t>
            </w:r>
          </w:p>
        </w:tc>
      </w:tr>
      <w:tr w:rsidR="000B7381" w14:paraId="10834BE4" w14:textId="77777777" w:rsidTr="006B1391">
        <w:tc>
          <w:tcPr>
            <w:tcW w:w="0" w:type="auto"/>
          </w:tcPr>
          <w:p w14:paraId="10834BDC" w14:textId="7D63E3F8" w:rsidR="000B7381" w:rsidRDefault="000B7381">
            <w:pPr>
              <w:pStyle w:val="Compact"/>
            </w:pPr>
          </w:p>
        </w:tc>
        <w:tc>
          <w:tcPr>
            <w:tcW w:w="518" w:type="pct"/>
          </w:tcPr>
          <w:p w14:paraId="10834BDD" w14:textId="6A23E061" w:rsidR="000B7381" w:rsidRDefault="000B7381">
            <w:pPr>
              <w:pStyle w:val="Compact"/>
            </w:pPr>
          </w:p>
        </w:tc>
        <w:tc>
          <w:tcPr>
            <w:tcW w:w="0" w:type="auto"/>
          </w:tcPr>
          <w:p w14:paraId="10834BDE" w14:textId="54C023A2" w:rsidR="000B7381" w:rsidRDefault="000B7381">
            <w:pPr>
              <w:pStyle w:val="Compact"/>
            </w:pPr>
          </w:p>
        </w:tc>
        <w:tc>
          <w:tcPr>
            <w:tcW w:w="0" w:type="auto"/>
          </w:tcPr>
          <w:p w14:paraId="10834BDF" w14:textId="77777777" w:rsidR="000B7381" w:rsidRDefault="00136851">
            <w:pPr>
              <w:pStyle w:val="Compact"/>
            </w:pPr>
            <w:r>
              <w:t>qXR</w:t>
            </w:r>
          </w:p>
        </w:tc>
        <w:tc>
          <w:tcPr>
            <w:tcW w:w="0" w:type="auto"/>
          </w:tcPr>
          <w:p w14:paraId="10834BE0" w14:textId="77777777" w:rsidR="000B7381" w:rsidRDefault="00136851">
            <w:pPr>
              <w:pStyle w:val="Compact"/>
              <w:jc w:val="right"/>
            </w:pPr>
            <w:r>
              <w:t>0.9309</w:t>
            </w:r>
          </w:p>
        </w:tc>
        <w:tc>
          <w:tcPr>
            <w:tcW w:w="0" w:type="auto"/>
          </w:tcPr>
          <w:p w14:paraId="10834BE1" w14:textId="1F1B1E23" w:rsidR="000B7381" w:rsidRDefault="000B7381">
            <w:pPr>
              <w:pStyle w:val="Compact"/>
            </w:pPr>
          </w:p>
        </w:tc>
        <w:tc>
          <w:tcPr>
            <w:tcW w:w="0" w:type="auto"/>
          </w:tcPr>
          <w:p w14:paraId="10834BE2" w14:textId="77777777" w:rsidR="000B7381" w:rsidRDefault="00136851">
            <w:pPr>
              <w:pStyle w:val="Compact"/>
            </w:pPr>
            <w:r>
              <w:t>6.66%</w:t>
            </w:r>
          </w:p>
        </w:tc>
        <w:tc>
          <w:tcPr>
            <w:tcW w:w="1437" w:type="pct"/>
          </w:tcPr>
          <w:p w14:paraId="10834BE3" w14:textId="77777777" w:rsidR="000B7381" w:rsidRDefault="00136851">
            <w:pPr>
              <w:pStyle w:val="Compact"/>
            </w:pPr>
            <w:r>
              <w:t>6.14% - 7.17%</w:t>
            </w:r>
          </w:p>
        </w:tc>
      </w:tr>
      <w:tr w:rsidR="000B7381" w14:paraId="10834BED" w14:textId="77777777" w:rsidTr="006B1391">
        <w:tc>
          <w:tcPr>
            <w:tcW w:w="0" w:type="auto"/>
          </w:tcPr>
          <w:p w14:paraId="10834BE5" w14:textId="1AE413F4" w:rsidR="000B7381" w:rsidRDefault="000B7381">
            <w:pPr>
              <w:pStyle w:val="Compact"/>
            </w:pPr>
          </w:p>
        </w:tc>
        <w:tc>
          <w:tcPr>
            <w:tcW w:w="518" w:type="pct"/>
          </w:tcPr>
          <w:p w14:paraId="10834BE6" w14:textId="7ADA11A6" w:rsidR="000B7381" w:rsidRDefault="000B7381">
            <w:pPr>
              <w:pStyle w:val="Compact"/>
            </w:pPr>
          </w:p>
        </w:tc>
        <w:tc>
          <w:tcPr>
            <w:tcW w:w="0" w:type="auto"/>
          </w:tcPr>
          <w:p w14:paraId="10834BE7" w14:textId="7C2D8F29" w:rsidR="000B7381" w:rsidRDefault="000B7381">
            <w:pPr>
              <w:pStyle w:val="Compact"/>
            </w:pPr>
          </w:p>
        </w:tc>
        <w:tc>
          <w:tcPr>
            <w:tcW w:w="0" w:type="auto"/>
          </w:tcPr>
          <w:p w14:paraId="10834BE8" w14:textId="77777777" w:rsidR="000B7381" w:rsidRDefault="00136851">
            <w:pPr>
              <w:pStyle w:val="Compact"/>
            </w:pPr>
            <w:r>
              <w:t>JF1</w:t>
            </w:r>
          </w:p>
        </w:tc>
        <w:tc>
          <w:tcPr>
            <w:tcW w:w="0" w:type="auto"/>
          </w:tcPr>
          <w:p w14:paraId="10834BE9" w14:textId="77777777" w:rsidR="000B7381" w:rsidRDefault="00136851">
            <w:pPr>
              <w:pStyle w:val="Compact"/>
              <w:jc w:val="right"/>
            </w:pPr>
            <w:r>
              <w:t>0.9998</w:t>
            </w:r>
          </w:p>
        </w:tc>
        <w:tc>
          <w:tcPr>
            <w:tcW w:w="0" w:type="auto"/>
          </w:tcPr>
          <w:p w14:paraId="10834BEA" w14:textId="6E5FDD6F" w:rsidR="000B7381" w:rsidRDefault="000B7381">
            <w:pPr>
              <w:pStyle w:val="Compact"/>
            </w:pPr>
          </w:p>
        </w:tc>
        <w:tc>
          <w:tcPr>
            <w:tcW w:w="0" w:type="auto"/>
          </w:tcPr>
          <w:p w14:paraId="10834BEB" w14:textId="77777777" w:rsidR="000B7381" w:rsidRDefault="00136851">
            <w:pPr>
              <w:pStyle w:val="Compact"/>
            </w:pPr>
            <w:r>
              <w:t>4.50%</w:t>
            </w:r>
          </w:p>
        </w:tc>
        <w:tc>
          <w:tcPr>
            <w:tcW w:w="1437" w:type="pct"/>
          </w:tcPr>
          <w:p w14:paraId="10834BEC" w14:textId="77777777" w:rsidR="000B7381" w:rsidRDefault="00136851">
            <w:pPr>
              <w:pStyle w:val="Compact"/>
            </w:pPr>
            <w:r>
              <w:t>3.94% - 5.05%</w:t>
            </w:r>
          </w:p>
        </w:tc>
      </w:tr>
      <w:tr w:rsidR="000B7381" w14:paraId="10834BF6" w14:textId="77777777" w:rsidTr="006B1391">
        <w:tc>
          <w:tcPr>
            <w:tcW w:w="0" w:type="auto"/>
          </w:tcPr>
          <w:p w14:paraId="10834BEE" w14:textId="4B3E6A78" w:rsidR="000B7381" w:rsidRDefault="000B7381">
            <w:pPr>
              <w:pStyle w:val="Compact"/>
            </w:pPr>
          </w:p>
        </w:tc>
        <w:tc>
          <w:tcPr>
            <w:tcW w:w="518" w:type="pct"/>
          </w:tcPr>
          <w:p w14:paraId="10834BEF" w14:textId="7A849469" w:rsidR="000B7381" w:rsidRDefault="000B7381">
            <w:pPr>
              <w:pStyle w:val="Compact"/>
            </w:pPr>
          </w:p>
        </w:tc>
        <w:tc>
          <w:tcPr>
            <w:tcW w:w="0" w:type="auto"/>
          </w:tcPr>
          <w:p w14:paraId="10834BF0" w14:textId="3ADE3ADA" w:rsidR="000B7381" w:rsidRDefault="000B7381">
            <w:pPr>
              <w:pStyle w:val="Compact"/>
            </w:pPr>
          </w:p>
        </w:tc>
        <w:tc>
          <w:tcPr>
            <w:tcW w:w="0" w:type="auto"/>
          </w:tcPr>
          <w:p w14:paraId="10834BF1" w14:textId="77777777" w:rsidR="000B7381" w:rsidRDefault="00136851">
            <w:pPr>
              <w:pStyle w:val="Compact"/>
            </w:pPr>
            <w:r>
              <w:t>IF2</w:t>
            </w:r>
          </w:p>
        </w:tc>
        <w:tc>
          <w:tcPr>
            <w:tcW w:w="0" w:type="auto"/>
          </w:tcPr>
          <w:p w14:paraId="10834BF2" w14:textId="77777777" w:rsidR="000B7381" w:rsidRDefault="00136851">
            <w:pPr>
              <w:pStyle w:val="Compact"/>
              <w:jc w:val="right"/>
            </w:pPr>
            <w:r>
              <w:t>0.7867</w:t>
            </w:r>
          </w:p>
        </w:tc>
        <w:tc>
          <w:tcPr>
            <w:tcW w:w="0" w:type="auto"/>
          </w:tcPr>
          <w:p w14:paraId="10834BF3" w14:textId="6EBED86B" w:rsidR="000B7381" w:rsidRDefault="000B7381">
            <w:pPr>
              <w:pStyle w:val="Compact"/>
            </w:pPr>
          </w:p>
        </w:tc>
        <w:tc>
          <w:tcPr>
            <w:tcW w:w="0" w:type="auto"/>
          </w:tcPr>
          <w:p w14:paraId="10834BF4" w14:textId="77777777" w:rsidR="000B7381" w:rsidRDefault="00136851">
            <w:pPr>
              <w:pStyle w:val="Compact"/>
            </w:pPr>
            <w:r>
              <w:t>5.15%</w:t>
            </w:r>
          </w:p>
        </w:tc>
        <w:tc>
          <w:tcPr>
            <w:tcW w:w="1437" w:type="pct"/>
          </w:tcPr>
          <w:p w14:paraId="10834BF5" w14:textId="77777777" w:rsidR="000B7381" w:rsidRDefault="00136851">
            <w:pPr>
              <w:pStyle w:val="Compact"/>
            </w:pPr>
            <w:r>
              <w:t>4.60% - 5.69%</w:t>
            </w:r>
          </w:p>
        </w:tc>
      </w:tr>
      <w:tr w:rsidR="000B7381" w14:paraId="10834BFF" w14:textId="77777777" w:rsidTr="006B1391">
        <w:tc>
          <w:tcPr>
            <w:tcW w:w="0" w:type="auto"/>
          </w:tcPr>
          <w:p w14:paraId="10834BF7" w14:textId="43413405" w:rsidR="000B7381" w:rsidRDefault="000B7381">
            <w:pPr>
              <w:pStyle w:val="Compact"/>
            </w:pPr>
          </w:p>
        </w:tc>
        <w:tc>
          <w:tcPr>
            <w:tcW w:w="518" w:type="pct"/>
          </w:tcPr>
          <w:p w14:paraId="10834BF8" w14:textId="45C21F8D" w:rsidR="000B7381" w:rsidRDefault="000B7381">
            <w:pPr>
              <w:pStyle w:val="Compact"/>
            </w:pPr>
          </w:p>
        </w:tc>
        <w:tc>
          <w:tcPr>
            <w:tcW w:w="0" w:type="auto"/>
          </w:tcPr>
          <w:p w14:paraId="10834BF9" w14:textId="34874DD8" w:rsidR="000B7381" w:rsidRDefault="000B7381">
            <w:pPr>
              <w:pStyle w:val="Compact"/>
            </w:pPr>
          </w:p>
        </w:tc>
        <w:tc>
          <w:tcPr>
            <w:tcW w:w="0" w:type="auto"/>
          </w:tcPr>
          <w:p w14:paraId="10834BFA" w14:textId="77777777" w:rsidR="000B7381" w:rsidRDefault="00136851">
            <w:pPr>
              <w:pStyle w:val="Compact"/>
            </w:pPr>
            <w:r>
              <w:t>Lunit</w:t>
            </w:r>
          </w:p>
        </w:tc>
        <w:tc>
          <w:tcPr>
            <w:tcW w:w="0" w:type="auto"/>
          </w:tcPr>
          <w:p w14:paraId="10834BFB" w14:textId="77777777" w:rsidR="000B7381" w:rsidRDefault="00136851">
            <w:pPr>
              <w:pStyle w:val="Compact"/>
              <w:jc w:val="right"/>
            </w:pPr>
            <w:r>
              <w:t>0.9600</w:t>
            </w:r>
          </w:p>
        </w:tc>
        <w:tc>
          <w:tcPr>
            <w:tcW w:w="0" w:type="auto"/>
          </w:tcPr>
          <w:p w14:paraId="10834BFC" w14:textId="2A816CB2" w:rsidR="000B7381" w:rsidRDefault="000B7381">
            <w:pPr>
              <w:pStyle w:val="Compact"/>
            </w:pPr>
          </w:p>
        </w:tc>
        <w:tc>
          <w:tcPr>
            <w:tcW w:w="0" w:type="auto"/>
          </w:tcPr>
          <w:p w14:paraId="10834BFD" w14:textId="77777777" w:rsidR="000B7381" w:rsidRDefault="00136851">
            <w:pPr>
              <w:pStyle w:val="Compact"/>
            </w:pPr>
            <w:r>
              <w:t>8.96%</w:t>
            </w:r>
          </w:p>
        </w:tc>
        <w:tc>
          <w:tcPr>
            <w:tcW w:w="1437" w:type="pct"/>
          </w:tcPr>
          <w:p w14:paraId="10834BFE" w14:textId="77777777" w:rsidR="000B7381" w:rsidRDefault="00136851">
            <w:pPr>
              <w:pStyle w:val="Compact"/>
            </w:pPr>
            <w:r>
              <w:t>8.48% - 9.43%</w:t>
            </w:r>
          </w:p>
        </w:tc>
      </w:tr>
      <w:tr w:rsidR="000B7381" w14:paraId="10834C08" w14:textId="77777777" w:rsidTr="006B1391">
        <w:tc>
          <w:tcPr>
            <w:tcW w:w="0" w:type="auto"/>
          </w:tcPr>
          <w:p w14:paraId="10834C00" w14:textId="77777777" w:rsidR="000B7381" w:rsidRDefault="00136851">
            <w:pPr>
              <w:pStyle w:val="Compact"/>
            </w:pPr>
            <w:r>
              <w:t>Probably TB</w:t>
            </w:r>
          </w:p>
        </w:tc>
        <w:tc>
          <w:tcPr>
            <w:tcW w:w="518" w:type="pct"/>
          </w:tcPr>
          <w:p w14:paraId="10834C01" w14:textId="77777777" w:rsidR="000B7381" w:rsidRDefault="00136851">
            <w:pPr>
              <w:pStyle w:val="Compact"/>
            </w:pPr>
            <w:r>
              <w:t>88.5%, (87.4% - 89.5%)</w:t>
            </w:r>
          </w:p>
        </w:tc>
        <w:tc>
          <w:tcPr>
            <w:tcW w:w="0" w:type="auto"/>
          </w:tcPr>
          <w:p w14:paraId="10834C02" w14:textId="77777777" w:rsidR="000B7381" w:rsidRDefault="00136851">
            <w:pPr>
              <w:pStyle w:val="Compact"/>
            </w:pPr>
            <w:r>
              <w:t>62.7%, (62.1% - 63.4%)</w:t>
            </w:r>
          </w:p>
        </w:tc>
        <w:tc>
          <w:tcPr>
            <w:tcW w:w="0" w:type="auto"/>
          </w:tcPr>
          <w:p w14:paraId="10834C03" w14:textId="77777777" w:rsidR="000B7381" w:rsidRDefault="00136851">
            <w:pPr>
              <w:pStyle w:val="Compact"/>
            </w:pPr>
            <w:r>
              <w:t>CAD4TB</w:t>
            </w:r>
          </w:p>
        </w:tc>
        <w:tc>
          <w:tcPr>
            <w:tcW w:w="0" w:type="auto"/>
          </w:tcPr>
          <w:p w14:paraId="10834C04" w14:textId="77777777" w:rsidR="000B7381" w:rsidRDefault="00136851">
            <w:pPr>
              <w:pStyle w:val="Compact"/>
              <w:jc w:val="right"/>
            </w:pPr>
            <w:r>
              <w:t>64.0000</w:t>
            </w:r>
          </w:p>
        </w:tc>
        <w:tc>
          <w:tcPr>
            <w:tcW w:w="0" w:type="auto"/>
          </w:tcPr>
          <w:p w14:paraId="10834C05" w14:textId="4233AAD3" w:rsidR="000B7381" w:rsidRDefault="000B7381">
            <w:pPr>
              <w:pStyle w:val="Compact"/>
            </w:pPr>
          </w:p>
        </w:tc>
        <w:tc>
          <w:tcPr>
            <w:tcW w:w="0" w:type="auto"/>
          </w:tcPr>
          <w:p w14:paraId="10834C06" w14:textId="77777777" w:rsidR="000B7381" w:rsidRDefault="00136851">
            <w:pPr>
              <w:pStyle w:val="Compact"/>
            </w:pPr>
            <w:r>
              <w:t>2.05%</w:t>
            </w:r>
          </w:p>
        </w:tc>
        <w:tc>
          <w:tcPr>
            <w:tcW w:w="1437" w:type="pct"/>
          </w:tcPr>
          <w:p w14:paraId="10834C07" w14:textId="77777777" w:rsidR="000B7381" w:rsidRDefault="00136851">
            <w:pPr>
              <w:pStyle w:val="Compact"/>
            </w:pPr>
            <w:r>
              <w:t>1.11% - 2.99%</w:t>
            </w:r>
          </w:p>
        </w:tc>
      </w:tr>
      <w:tr w:rsidR="000B7381" w14:paraId="10834C11" w14:textId="77777777" w:rsidTr="006B1391">
        <w:tc>
          <w:tcPr>
            <w:tcW w:w="0" w:type="auto"/>
          </w:tcPr>
          <w:p w14:paraId="10834C09" w14:textId="4C2DF6BE" w:rsidR="000B7381" w:rsidRDefault="000B7381">
            <w:pPr>
              <w:pStyle w:val="Compact"/>
            </w:pPr>
          </w:p>
        </w:tc>
        <w:tc>
          <w:tcPr>
            <w:tcW w:w="518" w:type="pct"/>
          </w:tcPr>
          <w:p w14:paraId="10834C0A" w14:textId="33F4AA17" w:rsidR="000B7381" w:rsidRDefault="000B7381">
            <w:pPr>
              <w:pStyle w:val="Compact"/>
            </w:pPr>
          </w:p>
        </w:tc>
        <w:tc>
          <w:tcPr>
            <w:tcW w:w="0" w:type="auto"/>
          </w:tcPr>
          <w:p w14:paraId="10834C0B" w14:textId="37758ED1" w:rsidR="000B7381" w:rsidRDefault="000B7381">
            <w:pPr>
              <w:pStyle w:val="Compact"/>
            </w:pPr>
          </w:p>
        </w:tc>
        <w:tc>
          <w:tcPr>
            <w:tcW w:w="0" w:type="auto"/>
          </w:tcPr>
          <w:p w14:paraId="10834C0C" w14:textId="77777777" w:rsidR="000B7381" w:rsidRDefault="00136851">
            <w:pPr>
              <w:pStyle w:val="Compact"/>
            </w:pPr>
            <w:r>
              <w:t>qXR</w:t>
            </w:r>
          </w:p>
        </w:tc>
        <w:tc>
          <w:tcPr>
            <w:tcW w:w="0" w:type="auto"/>
          </w:tcPr>
          <w:p w14:paraId="10834C0D" w14:textId="77777777" w:rsidR="000B7381" w:rsidRDefault="00136851">
            <w:pPr>
              <w:pStyle w:val="Compact"/>
              <w:jc w:val="right"/>
            </w:pPr>
            <w:r>
              <w:t>0.6643</w:t>
            </w:r>
          </w:p>
        </w:tc>
        <w:tc>
          <w:tcPr>
            <w:tcW w:w="0" w:type="auto"/>
          </w:tcPr>
          <w:p w14:paraId="10834C0E" w14:textId="532D4967" w:rsidR="000B7381" w:rsidRDefault="000B7381">
            <w:pPr>
              <w:pStyle w:val="Compact"/>
            </w:pPr>
          </w:p>
        </w:tc>
        <w:tc>
          <w:tcPr>
            <w:tcW w:w="0" w:type="auto"/>
          </w:tcPr>
          <w:p w14:paraId="10834C0F" w14:textId="77777777" w:rsidR="000B7381" w:rsidRDefault="00136851">
            <w:pPr>
              <w:pStyle w:val="Compact"/>
            </w:pPr>
            <w:r>
              <w:t>7.23%</w:t>
            </w:r>
          </w:p>
        </w:tc>
        <w:tc>
          <w:tcPr>
            <w:tcW w:w="1437" w:type="pct"/>
          </w:tcPr>
          <w:p w14:paraId="10834C10" w14:textId="77777777" w:rsidR="000B7381" w:rsidRDefault="00136851">
            <w:pPr>
              <w:pStyle w:val="Compact"/>
            </w:pPr>
            <w:r>
              <w:t>6.31% - 8.15%</w:t>
            </w:r>
          </w:p>
        </w:tc>
      </w:tr>
      <w:tr w:rsidR="000B7381" w14:paraId="10834C1A" w14:textId="77777777" w:rsidTr="006B1391">
        <w:tc>
          <w:tcPr>
            <w:tcW w:w="0" w:type="auto"/>
          </w:tcPr>
          <w:p w14:paraId="10834C12" w14:textId="5112831C" w:rsidR="000B7381" w:rsidRDefault="000B7381">
            <w:pPr>
              <w:pStyle w:val="Compact"/>
            </w:pPr>
          </w:p>
        </w:tc>
        <w:tc>
          <w:tcPr>
            <w:tcW w:w="518" w:type="pct"/>
          </w:tcPr>
          <w:p w14:paraId="10834C13" w14:textId="63AF245A" w:rsidR="000B7381" w:rsidRDefault="000B7381">
            <w:pPr>
              <w:pStyle w:val="Compact"/>
            </w:pPr>
          </w:p>
        </w:tc>
        <w:tc>
          <w:tcPr>
            <w:tcW w:w="0" w:type="auto"/>
          </w:tcPr>
          <w:p w14:paraId="10834C14" w14:textId="1A5FAE51" w:rsidR="000B7381" w:rsidRDefault="000B7381">
            <w:pPr>
              <w:pStyle w:val="Compact"/>
            </w:pPr>
          </w:p>
        </w:tc>
        <w:tc>
          <w:tcPr>
            <w:tcW w:w="0" w:type="auto"/>
          </w:tcPr>
          <w:p w14:paraId="10834C15" w14:textId="77777777" w:rsidR="000B7381" w:rsidRDefault="00136851">
            <w:pPr>
              <w:pStyle w:val="Compact"/>
            </w:pPr>
            <w:r>
              <w:t>JF1</w:t>
            </w:r>
          </w:p>
        </w:tc>
        <w:tc>
          <w:tcPr>
            <w:tcW w:w="0" w:type="auto"/>
          </w:tcPr>
          <w:p w14:paraId="10834C16" w14:textId="77777777" w:rsidR="000B7381" w:rsidRDefault="00136851">
            <w:pPr>
              <w:pStyle w:val="Compact"/>
              <w:jc w:val="right"/>
            </w:pPr>
            <w:r>
              <w:t>0.9511</w:t>
            </w:r>
          </w:p>
        </w:tc>
        <w:tc>
          <w:tcPr>
            <w:tcW w:w="0" w:type="auto"/>
          </w:tcPr>
          <w:p w14:paraId="10834C17" w14:textId="0B65CBB7" w:rsidR="000B7381" w:rsidRDefault="000B7381">
            <w:pPr>
              <w:pStyle w:val="Compact"/>
            </w:pPr>
          </w:p>
        </w:tc>
        <w:tc>
          <w:tcPr>
            <w:tcW w:w="0" w:type="auto"/>
          </w:tcPr>
          <w:p w14:paraId="10834C18" w14:textId="77777777" w:rsidR="000B7381" w:rsidRDefault="00136851">
            <w:pPr>
              <w:pStyle w:val="Compact"/>
            </w:pPr>
            <w:r>
              <w:t>1.34%</w:t>
            </w:r>
          </w:p>
        </w:tc>
        <w:tc>
          <w:tcPr>
            <w:tcW w:w="1437" w:type="pct"/>
          </w:tcPr>
          <w:p w14:paraId="10834C19" w14:textId="77777777" w:rsidR="000B7381" w:rsidRDefault="00136851">
            <w:pPr>
              <w:pStyle w:val="Compact"/>
            </w:pPr>
            <w:r>
              <w:t>0.397% - 2.28%</w:t>
            </w:r>
          </w:p>
        </w:tc>
      </w:tr>
      <w:tr w:rsidR="000B7381" w14:paraId="10834C23" w14:textId="77777777" w:rsidTr="006B1391">
        <w:tc>
          <w:tcPr>
            <w:tcW w:w="0" w:type="auto"/>
          </w:tcPr>
          <w:p w14:paraId="10834C1B" w14:textId="43761AC9" w:rsidR="000B7381" w:rsidRDefault="000B7381">
            <w:pPr>
              <w:pStyle w:val="Compact"/>
            </w:pPr>
          </w:p>
        </w:tc>
        <w:tc>
          <w:tcPr>
            <w:tcW w:w="518" w:type="pct"/>
          </w:tcPr>
          <w:p w14:paraId="10834C1C" w14:textId="09600395" w:rsidR="000B7381" w:rsidRDefault="000B7381">
            <w:pPr>
              <w:pStyle w:val="Compact"/>
            </w:pPr>
          </w:p>
        </w:tc>
        <w:tc>
          <w:tcPr>
            <w:tcW w:w="0" w:type="auto"/>
          </w:tcPr>
          <w:p w14:paraId="10834C1D" w14:textId="4E3CB106" w:rsidR="000B7381" w:rsidRDefault="000B7381">
            <w:pPr>
              <w:pStyle w:val="Compact"/>
            </w:pPr>
          </w:p>
        </w:tc>
        <w:tc>
          <w:tcPr>
            <w:tcW w:w="0" w:type="auto"/>
          </w:tcPr>
          <w:p w14:paraId="10834C1E" w14:textId="77777777" w:rsidR="000B7381" w:rsidRDefault="00136851">
            <w:pPr>
              <w:pStyle w:val="Compact"/>
            </w:pPr>
            <w:r>
              <w:t>IF2</w:t>
            </w:r>
          </w:p>
        </w:tc>
        <w:tc>
          <w:tcPr>
            <w:tcW w:w="0" w:type="auto"/>
          </w:tcPr>
          <w:p w14:paraId="10834C1F" w14:textId="77777777" w:rsidR="000B7381" w:rsidRDefault="00136851">
            <w:pPr>
              <w:pStyle w:val="Compact"/>
              <w:jc w:val="right"/>
            </w:pPr>
            <w:r>
              <w:t>0.3723</w:t>
            </w:r>
          </w:p>
        </w:tc>
        <w:tc>
          <w:tcPr>
            <w:tcW w:w="0" w:type="auto"/>
          </w:tcPr>
          <w:p w14:paraId="10834C20" w14:textId="5B44D00B" w:rsidR="000B7381" w:rsidRDefault="000B7381">
            <w:pPr>
              <w:pStyle w:val="Compact"/>
            </w:pPr>
          </w:p>
        </w:tc>
        <w:tc>
          <w:tcPr>
            <w:tcW w:w="0" w:type="auto"/>
          </w:tcPr>
          <w:p w14:paraId="10834C21" w14:textId="77777777" w:rsidR="000B7381" w:rsidRDefault="00136851">
            <w:pPr>
              <w:pStyle w:val="Compact"/>
            </w:pPr>
            <w:r>
              <w:t>1.76%</w:t>
            </w:r>
          </w:p>
        </w:tc>
        <w:tc>
          <w:tcPr>
            <w:tcW w:w="1437" w:type="pct"/>
          </w:tcPr>
          <w:p w14:paraId="10834C22" w14:textId="77777777" w:rsidR="000B7381" w:rsidRDefault="00136851">
            <w:pPr>
              <w:pStyle w:val="Compact"/>
            </w:pPr>
            <w:r>
              <w:t>0.818% - 2.70%</w:t>
            </w:r>
          </w:p>
        </w:tc>
      </w:tr>
      <w:tr w:rsidR="000B7381" w14:paraId="10834C2C" w14:textId="77777777" w:rsidTr="006B1391">
        <w:tc>
          <w:tcPr>
            <w:tcW w:w="0" w:type="auto"/>
          </w:tcPr>
          <w:p w14:paraId="10834C24" w14:textId="44F1F249" w:rsidR="000B7381" w:rsidRDefault="000B7381">
            <w:pPr>
              <w:pStyle w:val="Compact"/>
            </w:pPr>
          </w:p>
        </w:tc>
        <w:tc>
          <w:tcPr>
            <w:tcW w:w="518" w:type="pct"/>
          </w:tcPr>
          <w:p w14:paraId="10834C25" w14:textId="66C8EB26" w:rsidR="000B7381" w:rsidRDefault="000B7381">
            <w:pPr>
              <w:pStyle w:val="Compact"/>
            </w:pPr>
          </w:p>
        </w:tc>
        <w:tc>
          <w:tcPr>
            <w:tcW w:w="0" w:type="auto"/>
          </w:tcPr>
          <w:p w14:paraId="10834C26" w14:textId="24EE5894" w:rsidR="000B7381" w:rsidRDefault="000B7381">
            <w:pPr>
              <w:pStyle w:val="Compact"/>
            </w:pPr>
          </w:p>
        </w:tc>
        <w:tc>
          <w:tcPr>
            <w:tcW w:w="0" w:type="auto"/>
          </w:tcPr>
          <w:p w14:paraId="10834C27" w14:textId="77777777" w:rsidR="000B7381" w:rsidRDefault="00136851">
            <w:pPr>
              <w:pStyle w:val="Compact"/>
            </w:pPr>
            <w:r>
              <w:t>Lunit</w:t>
            </w:r>
          </w:p>
        </w:tc>
        <w:tc>
          <w:tcPr>
            <w:tcW w:w="0" w:type="auto"/>
          </w:tcPr>
          <w:p w14:paraId="10834C28" w14:textId="77777777" w:rsidR="000B7381" w:rsidRDefault="00136851">
            <w:pPr>
              <w:pStyle w:val="Compact"/>
              <w:jc w:val="right"/>
            </w:pPr>
            <w:r>
              <w:t>0.6601</w:t>
            </w:r>
          </w:p>
        </w:tc>
        <w:tc>
          <w:tcPr>
            <w:tcW w:w="0" w:type="auto"/>
          </w:tcPr>
          <w:p w14:paraId="10834C29" w14:textId="79EE2869" w:rsidR="000B7381" w:rsidRDefault="000B7381">
            <w:pPr>
              <w:pStyle w:val="Compact"/>
            </w:pPr>
          </w:p>
        </w:tc>
        <w:tc>
          <w:tcPr>
            <w:tcW w:w="0" w:type="auto"/>
          </w:tcPr>
          <w:p w14:paraId="10834C2A" w14:textId="77777777" w:rsidR="000B7381" w:rsidRDefault="00136851">
            <w:pPr>
              <w:pStyle w:val="Compact"/>
            </w:pPr>
            <w:r>
              <w:t>7.62%</w:t>
            </w:r>
          </w:p>
        </w:tc>
        <w:tc>
          <w:tcPr>
            <w:tcW w:w="1437" w:type="pct"/>
          </w:tcPr>
          <w:p w14:paraId="10834C2B" w14:textId="77777777" w:rsidR="000B7381" w:rsidRDefault="00136851">
            <w:pPr>
              <w:pStyle w:val="Compact"/>
            </w:pPr>
            <w:r>
              <w:t>6.70% - 8.54%</w:t>
            </w:r>
          </w:p>
        </w:tc>
      </w:tr>
      <w:tr w:rsidR="000B7381" w14:paraId="10834C35" w14:textId="77777777" w:rsidTr="006B1391">
        <w:tc>
          <w:tcPr>
            <w:tcW w:w="0" w:type="auto"/>
          </w:tcPr>
          <w:p w14:paraId="10834C2D" w14:textId="77777777" w:rsidR="000B7381" w:rsidRDefault="00136851">
            <w:pPr>
              <w:pStyle w:val="Compact"/>
            </w:pPr>
            <w:r>
              <w:lastRenderedPageBreak/>
              <w:t>Any Abnormality</w:t>
            </w:r>
          </w:p>
        </w:tc>
        <w:tc>
          <w:tcPr>
            <w:tcW w:w="518" w:type="pct"/>
          </w:tcPr>
          <w:p w14:paraId="10834C2E" w14:textId="77777777" w:rsidR="000B7381" w:rsidRDefault="00136851">
            <w:pPr>
              <w:pStyle w:val="Compact"/>
            </w:pPr>
            <w:r>
              <w:t xml:space="preserve">95.0%, </w:t>
            </w:r>
            <w:r>
              <w:t>(94.3% - 95.7%)</w:t>
            </w:r>
          </w:p>
        </w:tc>
        <w:tc>
          <w:tcPr>
            <w:tcW w:w="0" w:type="auto"/>
          </w:tcPr>
          <w:p w14:paraId="10834C2F" w14:textId="77777777" w:rsidR="000B7381" w:rsidRDefault="00136851">
            <w:pPr>
              <w:pStyle w:val="Compact"/>
            </w:pPr>
            <w:r>
              <w:t>46.1%, (45.4% - 46.7%)</w:t>
            </w:r>
          </w:p>
        </w:tc>
        <w:tc>
          <w:tcPr>
            <w:tcW w:w="0" w:type="auto"/>
          </w:tcPr>
          <w:p w14:paraId="10834C30" w14:textId="77777777" w:rsidR="000B7381" w:rsidRDefault="00136851">
            <w:pPr>
              <w:pStyle w:val="Compact"/>
            </w:pPr>
            <w:r>
              <w:t>CAD4TB</w:t>
            </w:r>
          </w:p>
        </w:tc>
        <w:tc>
          <w:tcPr>
            <w:tcW w:w="0" w:type="auto"/>
          </w:tcPr>
          <w:p w14:paraId="10834C31" w14:textId="77777777" w:rsidR="000B7381" w:rsidRDefault="00136851">
            <w:pPr>
              <w:pStyle w:val="Compact"/>
              <w:jc w:val="right"/>
            </w:pPr>
            <w:r>
              <w:t>54.0000</w:t>
            </w:r>
          </w:p>
        </w:tc>
        <w:tc>
          <w:tcPr>
            <w:tcW w:w="0" w:type="auto"/>
          </w:tcPr>
          <w:p w14:paraId="10834C32" w14:textId="40912BFF" w:rsidR="000B7381" w:rsidRDefault="000B7381">
            <w:pPr>
              <w:pStyle w:val="Compact"/>
            </w:pPr>
          </w:p>
        </w:tc>
        <w:tc>
          <w:tcPr>
            <w:tcW w:w="0" w:type="auto"/>
          </w:tcPr>
          <w:p w14:paraId="10834C33" w14:textId="77777777" w:rsidR="000B7381" w:rsidRDefault="00136851">
            <w:pPr>
              <w:pStyle w:val="Compact"/>
            </w:pPr>
            <w:r>
              <w:t>5.24%</w:t>
            </w:r>
          </w:p>
        </w:tc>
        <w:tc>
          <w:tcPr>
            <w:tcW w:w="1437" w:type="pct"/>
          </w:tcPr>
          <w:p w14:paraId="10834C34" w14:textId="77777777" w:rsidR="000B7381" w:rsidRDefault="00136851">
            <w:pPr>
              <w:pStyle w:val="Compact"/>
            </w:pPr>
            <w:r>
              <w:t>4.27% - 6.21%</w:t>
            </w:r>
          </w:p>
        </w:tc>
      </w:tr>
      <w:tr w:rsidR="000B7381" w14:paraId="10834C3E" w14:textId="77777777" w:rsidTr="006B1391">
        <w:tc>
          <w:tcPr>
            <w:tcW w:w="0" w:type="auto"/>
          </w:tcPr>
          <w:p w14:paraId="10834C36" w14:textId="209EAD82" w:rsidR="000B7381" w:rsidRDefault="000B7381">
            <w:pPr>
              <w:pStyle w:val="Compact"/>
            </w:pPr>
          </w:p>
        </w:tc>
        <w:tc>
          <w:tcPr>
            <w:tcW w:w="518" w:type="pct"/>
          </w:tcPr>
          <w:p w14:paraId="10834C37" w14:textId="4C2ACA46" w:rsidR="000B7381" w:rsidRDefault="000B7381">
            <w:pPr>
              <w:pStyle w:val="Compact"/>
            </w:pPr>
          </w:p>
        </w:tc>
        <w:tc>
          <w:tcPr>
            <w:tcW w:w="0" w:type="auto"/>
          </w:tcPr>
          <w:p w14:paraId="10834C38" w14:textId="10E8C06D" w:rsidR="000B7381" w:rsidRDefault="000B7381">
            <w:pPr>
              <w:pStyle w:val="Compact"/>
            </w:pPr>
          </w:p>
        </w:tc>
        <w:tc>
          <w:tcPr>
            <w:tcW w:w="0" w:type="auto"/>
          </w:tcPr>
          <w:p w14:paraId="10834C39" w14:textId="77777777" w:rsidR="000B7381" w:rsidRDefault="00136851">
            <w:pPr>
              <w:pStyle w:val="Compact"/>
            </w:pPr>
            <w:r>
              <w:t>qXR</w:t>
            </w:r>
          </w:p>
        </w:tc>
        <w:tc>
          <w:tcPr>
            <w:tcW w:w="0" w:type="auto"/>
          </w:tcPr>
          <w:p w14:paraId="10834C3A" w14:textId="77777777" w:rsidR="000B7381" w:rsidRDefault="00136851">
            <w:pPr>
              <w:pStyle w:val="Compact"/>
              <w:jc w:val="right"/>
            </w:pPr>
            <w:r>
              <w:t>0.3757</w:t>
            </w:r>
          </w:p>
        </w:tc>
        <w:tc>
          <w:tcPr>
            <w:tcW w:w="0" w:type="auto"/>
          </w:tcPr>
          <w:p w14:paraId="10834C3B" w14:textId="1C51A630" w:rsidR="000B7381" w:rsidRDefault="000B7381">
            <w:pPr>
              <w:pStyle w:val="Compact"/>
            </w:pPr>
          </w:p>
        </w:tc>
        <w:tc>
          <w:tcPr>
            <w:tcW w:w="0" w:type="auto"/>
          </w:tcPr>
          <w:p w14:paraId="10834C3C" w14:textId="77777777" w:rsidR="000B7381" w:rsidRDefault="00136851">
            <w:pPr>
              <w:pStyle w:val="Compact"/>
            </w:pPr>
            <w:r>
              <w:t>9.39%</w:t>
            </w:r>
          </w:p>
        </w:tc>
        <w:tc>
          <w:tcPr>
            <w:tcW w:w="1437" w:type="pct"/>
          </w:tcPr>
          <w:p w14:paraId="10834C3D" w14:textId="77777777" w:rsidR="000B7381" w:rsidRDefault="00136851">
            <w:pPr>
              <w:pStyle w:val="Compact"/>
            </w:pPr>
            <w:r>
              <w:t>8.42% - 10.4%</w:t>
            </w:r>
          </w:p>
        </w:tc>
      </w:tr>
      <w:tr w:rsidR="000B7381" w14:paraId="10834C47" w14:textId="77777777" w:rsidTr="006B1391">
        <w:tc>
          <w:tcPr>
            <w:tcW w:w="0" w:type="auto"/>
          </w:tcPr>
          <w:p w14:paraId="10834C3F" w14:textId="6416921D" w:rsidR="000B7381" w:rsidRDefault="000B7381">
            <w:pPr>
              <w:pStyle w:val="Compact"/>
            </w:pPr>
          </w:p>
        </w:tc>
        <w:tc>
          <w:tcPr>
            <w:tcW w:w="518" w:type="pct"/>
          </w:tcPr>
          <w:p w14:paraId="10834C40" w14:textId="13880438" w:rsidR="000B7381" w:rsidRDefault="000B7381">
            <w:pPr>
              <w:pStyle w:val="Compact"/>
            </w:pPr>
          </w:p>
        </w:tc>
        <w:tc>
          <w:tcPr>
            <w:tcW w:w="0" w:type="auto"/>
          </w:tcPr>
          <w:p w14:paraId="10834C41" w14:textId="0273120C" w:rsidR="000B7381" w:rsidRDefault="000B7381">
            <w:pPr>
              <w:pStyle w:val="Compact"/>
            </w:pPr>
          </w:p>
        </w:tc>
        <w:tc>
          <w:tcPr>
            <w:tcW w:w="0" w:type="auto"/>
          </w:tcPr>
          <w:p w14:paraId="10834C42" w14:textId="77777777" w:rsidR="000B7381" w:rsidRDefault="00136851">
            <w:pPr>
              <w:pStyle w:val="Compact"/>
            </w:pPr>
            <w:r>
              <w:t>JF1</w:t>
            </w:r>
          </w:p>
        </w:tc>
        <w:tc>
          <w:tcPr>
            <w:tcW w:w="0" w:type="auto"/>
          </w:tcPr>
          <w:p w14:paraId="10834C43" w14:textId="77777777" w:rsidR="000B7381" w:rsidRDefault="00136851">
            <w:pPr>
              <w:pStyle w:val="Compact"/>
              <w:jc w:val="right"/>
            </w:pPr>
            <w:r>
              <w:t>0.5347</w:t>
            </w:r>
          </w:p>
        </w:tc>
        <w:tc>
          <w:tcPr>
            <w:tcW w:w="0" w:type="auto"/>
          </w:tcPr>
          <w:p w14:paraId="10834C44" w14:textId="03613D08" w:rsidR="000B7381" w:rsidRDefault="000B7381">
            <w:pPr>
              <w:pStyle w:val="Compact"/>
            </w:pPr>
          </w:p>
        </w:tc>
        <w:tc>
          <w:tcPr>
            <w:tcW w:w="0" w:type="auto"/>
          </w:tcPr>
          <w:p w14:paraId="10834C45" w14:textId="77777777" w:rsidR="000B7381" w:rsidRDefault="00136851">
            <w:pPr>
              <w:pStyle w:val="Compact"/>
            </w:pPr>
            <w:r>
              <w:t>2.91%</w:t>
            </w:r>
          </w:p>
        </w:tc>
        <w:tc>
          <w:tcPr>
            <w:tcW w:w="1437" w:type="pct"/>
          </w:tcPr>
          <w:p w14:paraId="10834C46" w14:textId="77777777" w:rsidR="000B7381" w:rsidRDefault="00136851">
            <w:pPr>
              <w:pStyle w:val="Compact"/>
            </w:pPr>
            <w:r>
              <w:t>1.94% - 3.89%</w:t>
            </w:r>
          </w:p>
        </w:tc>
      </w:tr>
      <w:tr w:rsidR="000B7381" w14:paraId="10834C50" w14:textId="77777777" w:rsidTr="006B1391">
        <w:tc>
          <w:tcPr>
            <w:tcW w:w="0" w:type="auto"/>
          </w:tcPr>
          <w:p w14:paraId="10834C48" w14:textId="516B542B" w:rsidR="000B7381" w:rsidRDefault="000B7381">
            <w:pPr>
              <w:pStyle w:val="Compact"/>
            </w:pPr>
          </w:p>
        </w:tc>
        <w:tc>
          <w:tcPr>
            <w:tcW w:w="518" w:type="pct"/>
          </w:tcPr>
          <w:p w14:paraId="10834C49" w14:textId="2EFD95DF" w:rsidR="000B7381" w:rsidRDefault="000B7381">
            <w:pPr>
              <w:pStyle w:val="Compact"/>
            </w:pPr>
          </w:p>
        </w:tc>
        <w:tc>
          <w:tcPr>
            <w:tcW w:w="0" w:type="auto"/>
          </w:tcPr>
          <w:p w14:paraId="10834C4A" w14:textId="50F0551A" w:rsidR="000B7381" w:rsidRDefault="000B7381">
            <w:pPr>
              <w:pStyle w:val="Compact"/>
            </w:pPr>
          </w:p>
        </w:tc>
        <w:tc>
          <w:tcPr>
            <w:tcW w:w="0" w:type="auto"/>
          </w:tcPr>
          <w:p w14:paraId="10834C4B" w14:textId="77777777" w:rsidR="000B7381" w:rsidRDefault="00136851">
            <w:pPr>
              <w:pStyle w:val="Compact"/>
            </w:pPr>
            <w:r>
              <w:t>IF2</w:t>
            </w:r>
          </w:p>
        </w:tc>
        <w:tc>
          <w:tcPr>
            <w:tcW w:w="0" w:type="auto"/>
          </w:tcPr>
          <w:p w14:paraId="10834C4C" w14:textId="77777777" w:rsidR="000B7381" w:rsidRDefault="00136851">
            <w:pPr>
              <w:pStyle w:val="Compact"/>
              <w:jc w:val="right"/>
            </w:pPr>
            <w:r>
              <w:t>0.2037</w:t>
            </w:r>
          </w:p>
        </w:tc>
        <w:tc>
          <w:tcPr>
            <w:tcW w:w="0" w:type="auto"/>
          </w:tcPr>
          <w:p w14:paraId="10834C4D" w14:textId="446F1B39" w:rsidR="000B7381" w:rsidRDefault="000B7381">
            <w:pPr>
              <w:pStyle w:val="Compact"/>
            </w:pPr>
          </w:p>
        </w:tc>
        <w:tc>
          <w:tcPr>
            <w:tcW w:w="0" w:type="auto"/>
          </w:tcPr>
          <w:p w14:paraId="10834C4E" w14:textId="77777777" w:rsidR="000B7381" w:rsidRDefault="00136851">
            <w:pPr>
              <w:pStyle w:val="Compact"/>
            </w:pPr>
            <w:r>
              <w:t>1.41%</w:t>
            </w:r>
          </w:p>
        </w:tc>
        <w:tc>
          <w:tcPr>
            <w:tcW w:w="1437" w:type="pct"/>
          </w:tcPr>
          <w:p w14:paraId="10834C4F" w14:textId="77777777" w:rsidR="000B7381" w:rsidRDefault="00136851">
            <w:pPr>
              <w:pStyle w:val="Compact"/>
            </w:pPr>
            <w:r>
              <w:t>0.439% - 2.39%</w:t>
            </w:r>
          </w:p>
        </w:tc>
      </w:tr>
      <w:tr w:rsidR="000B7381" w14:paraId="10834C59" w14:textId="77777777" w:rsidTr="006B1391">
        <w:tc>
          <w:tcPr>
            <w:tcW w:w="0" w:type="auto"/>
          </w:tcPr>
          <w:p w14:paraId="10834C51" w14:textId="752C9901" w:rsidR="000B7381" w:rsidRDefault="000B7381">
            <w:pPr>
              <w:pStyle w:val="Compact"/>
            </w:pPr>
          </w:p>
        </w:tc>
        <w:tc>
          <w:tcPr>
            <w:tcW w:w="518" w:type="pct"/>
          </w:tcPr>
          <w:p w14:paraId="10834C52" w14:textId="2415D8D8" w:rsidR="000B7381" w:rsidRDefault="000B7381">
            <w:pPr>
              <w:pStyle w:val="Compact"/>
            </w:pPr>
          </w:p>
        </w:tc>
        <w:tc>
          <w:tcPr>
            <w:tcW w:w="0" w:type="auto"/>
          </w:tcPr>
          <w:p w14:paraId="10834C53" w14:textId="1D88CC64" w:rsidR="000B7381" w:rsidRDefault="000B7381">
            <w:pPr>
              <w:pStyle w:val="Compact"/>
            </w:pPr>
          </w:p>
        </w:tc>
        <w:tc>
          <w:tcPr>
            <w:tcW w:w="0" w:type="auto"/>
          </w:tcPr>
          <w:p w14:paraId="10834C54" w14:textId="77777777" w:rsidR="000B7381" w:rsidRDefault="00136851">
            <w:pPr>
              <w:pStyle w:val="Compact"/>
            </w:pPr>
            <w:r>
              <w:t>Lunit</w:t>
            </w:r>
          </w:p>
        </w:tc>
        <w:tc>
          <w:tcPr>
            <w:tcW w:w="0" w:type="auto"/>
          </w:tcPr>
          <w:p w14:paraId="10834C55" w14:textId="77777777" w:rsidR="000B7381" w:rsidRDefault="00136851">
            <w:pPr>
              <w:pStyle w:val="Compact"/>
              <w:jc w:val="right"/>
            </w:pPr>
            <w:r>
              <w:t>0.0701</w:t>
            </w:r>
          </w:p>
        </w:tc>
        <w:tc>
          <w:tcPr>
            <w:tcW w:w="0" w:type="auto"/>
          </w:tcPr>
          <w:p w14:paraId="10834C56" w14:textId="75741FD6" w:rsidR="000B7381" w:rsidRDefault="000B7381">
            <w:pPr>
              <w:pStyle w:val="Compact"/>
            </w:pPr>
          </w:p>
        </w:tc>
        <w:tc>
          <w:tcPr>
            <w:tcW w:w="0" w:type="auto"/>
          </w:tcPr>
          <w:p w14:paraId="10834C57" w14:textId="77777777" w:rsidR="000B7381" w:rsidRDefault="00136851">
            <w:pPr>
              <w:pStyle w:val="Compact"/>
            </w:pPr>
            <w:r>
              <w:t>1.76%</w:t>
            </w:r>
          </w:p>
        </w:tc>
        <w:tc>
          <w:tcPr>
            <w:tcW w:w="1437" w:type="pct"/>
          </w:tcPr>
          <w:p w14:paraId="10834C58" w14:textId="77777777" w:rsidR="000B7381" w:rsidRDefault="00136851">
            <w:pPr>
              <w:pStyle w:val="Compact"/>
            </w:pPr>
            <w:r>
              <w:t>0.789% - 2.74%</w:t>
            </w:r>
          </w:p>
        </w:tc>
      </w:tr>
    </w:tbl>
    <w:p w14:paraId="10834C5A" w14:textId="77777777" w:rsidR="000B7381" w:rsidRPr="00A96C3F" w:rsidRDefault="00136851">
      <w:pPr>
        <w:pStyle w:val="BodyText"/>
        <w:rPr>
          <w:rFonts w:eastAsiaTheme="minorEastAsia" w:hint="eastAsia"/>
          <w:lang w:eastAsia="zh-CN"/>
        </w:rPr>
      </w:pPr>
      <w:r>
        <w:t>If all patients with a chest x-ray graded as highly suggestive of TB by the radiologists had been tested by Xpert, the resulting sensitivity and specificity would be 39.1%, 95CI: (37.5% - 40.7%) and 89.0%, 95CI: (88.6% - 89.4%). When approximate the sensit</w:t>
      </w:r>
      <w:r>
        <w:t>ivity of this classification made by human readers, all 5 DL systems demonstrated statistically significant improvement in specificity (improvement ranging from 1.48% - 8.96%).</w:t>
      </w:r>
    </w:p>
    <w:p w14:paraId="10834C5B" w14:textId="77777777" w:rsidR="000B7381" w:rsidRDefault="00136851">
      <w:pPr>
        <w:pStyle w:val="BodyText"/>
      </w:pPr>
      <w:r>
        <w:t xml:space="preserve">If radiologists’ rading of “Possibly TB” had been used to triage the follow-on </w:t>
      </w:r>
      <w:r>
        <w:t xml:space="preserve">Xpert testing, the resulting sensitivity would be 88.5%, 95CI: (87.4% - 89.5%) and the specificity would be 62.7%, 95CI: (62.1% - 63.4%). The matching AI classificiation by the 5 DL systems showed statistical improvement in specificty (improvement ranging </w:t>
      </w:r>
      <w:r>
        <w:t>from 1.34% - 7.62%).</w:t>
      </w:r>
    </w:p>
    <w:p w14:paraId="10834C5C" w14:textId="77777777" w:rsidR="000B7381" w:rsidRDefault="00136851">
      <w:pPr>
        <w:pStyle w:val="BodyText"/>
      </w:pPr>
      <w:r>
        <w:t>The grading of Possibly TB" would have a sensitivity of 95.0%, 95CI: (94.3% - 95.7%) and specificity of 46.1%, 95CI: (45.4% - 46.7%).</w:t>
      </w:r>
    </w:p>
    <w:p w14:paraId="10834C5D" w14:textId="77777777" w:rsidR="000B7381" w:rsidRDefault="00136851">
      <w:pPr>
        <w:pStyle w:val="BodyText"/>
      </w:pPr>
      <w:r>
        <w:t>Compared to the the human radiologists’ grading encompassing any abnormality, the AI system demonstra</w:t>
      </w:r>
      <w:r>
        <w:t>ted a statistically significant improvement in absolute specificity of 1.2% (95% confidence interval (CI) 0.29%, 2.1%; P = 0.0096 for superiority) and an improvement in absolute sensitivity of 2.7% (95% CI −3%, 8.5%; Extended Data Table 2a).</w:t>
      </w:r>
    </w:p>
    <w:p w14:paraId="10834C5E" w14:textId="77777777" w:rsidR="000B7381" w:rsidRDefault="00136851">
      <w:pPr>
        <w:pStyle w:val="Heading3"/>
      </w:pPr>
      <w:bookmarkStart w:id="12" w:name="roc-curves"/>
      <w:r>
        <w:lastRenderedPageBreak/>
        <w:t>ROC Curves</w:t>
      </w:r>
      <w:bookmarkEnd w:id="12"/>
    </w:p>
    <w:p w14:paraId="10834C5F" w14:textId="77777777" w:rsidR="000B7381" w:rsidRDefault="00136851">
      <w:pPr>
        <w:pStyle w:val="FirstParagraph"/>
      </w:pPr>
      <w:r>
        <w:rPr>
          <w:noProof/>
        </w:rPr>
        <w:drawing>
          <wp:inline distT="0" distB="0" distL="0" distR="0" wp14:anchorId="10834C67" wp14:editId="7DD6E5C2">
            <wp:extent cx="6987941" cy="5034013"/>
            <wp:effectExtent l="0" t="0" r="381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Results/Figure-2%20ROCs.tif"/>
                    <pic:cNvPicPr>
                      <a:picLocks noChangeAspect="1" noChangeArrowheads="1"/>
                    </pic:cNvPicPr>
                  </pic:nvPicPr>
                  <pic:blipFill>
                    <a:blip r:embed="rId8"/>
                    <a:stretch>
                      <a:fillRect/>
                    </a:stretch>
                  </pic:blipFill>
                  <pic:spPr bwMode="auto">
                    <a:xfrm>
                      <a:off x="0" y="0"/>
                      <a:ext cx="7004832" cy="5046181"/>
                    </a:xfrm>
                    <a:prstGeom prst="rect">
                      <a:avLst/>
                    </a:prstGeom>
                    <a:noFill/>
                    <a:ln w="9525">
                      <a:noFill/>
                      <a:headEnd/>
                      <a:tailEnd/>
                    </a:ln>
                  </pic:spPr>
                </pic:pic>
              </a:graphicData>
            </a:graphic>
          </wp:inline>
        </w:drawing>
      </w:r>
      <w:r>
        <w:t xml:space="preserve"> T</w:t>
      </w:r>
      <w:r>
        <w:t xml:space="preserve">he ROC graph shows that regardless of the CAD4TB cut-off value selected, the software’s performance was inferior compared to the radiologist among all referral groups. The area under the curve (AUC) for all referral groups is 0.74 (95% CI: 0.73-0.75). The </w:t>
      </w:r>
      <w:r>
        <w:lastRenderedPageBreak/>
        <w:t>CAD4TB software performed significantly better among walk-ins (AUC 0.84, 95% CI: 0.81-0.87) compared to people referred from NTP facilities (AUC 0.77, 95% CI: 0.74-0.79) and private providers (AUC 0.72, 95% CI: 0.70-0.73).</w:t>
      </w:r>
    </w:p>
    <w:p w14:paraId="10834C60" w14:textId="77777777" w:rsidR="000B7381" w:rsidRDefault="00136851">
      <w:pPr>
        <w:pStyle w:val="Heading3"/>
      </w:pPr>
      <w:bookmarkStart w:id="13" w:name="precision-recall-curve-xpert-reference"/>
      <w:r>
        <w:lastRenderedPageBreak/>
        <w:t>Precision Recall Curve (Xpert Ref</w:t>
      </w:r>
      <w:r>
        <w:t>erence)</w:t>
      </w:r>
      <w:bookmarkEnd w:id="13"/>
    </w:p>
    <w:p w14:paraId="10834C61" w14:textId="77777777" w:rsidR="000B7381" w:rsidRDefault="00136851">
      <w:pPr>
        <w:pStyle w:val="FirstParagraph"/>
        <w:rPr>
          <w:rFonts w:hint="eastAsia"/>
          <w:lang w:eastAsia="zh-CN"/>
        </w:rPr>
      </w:pPr>
      <w:r>
        <w:rPr>
          <w:noProof/>
        </w:rPr>
        <w:drawing>
          <wp:inline distT="0" distB="0" distL="0" distR="0" wp14:anchorId="10834C69" wp14:editId="022C74AB">
            <wp:extent cx="5448300" cy="531495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Results/4%20Curves.tif"/>
                    <pic:cNvPicPr>
                      <a:picLocks noChangeAspect="1" noChangeArrowheads="1"/>
                    </pic:cNvPicPr>
                  </pic:nvPicPr>
                  <pic:blipFill>
                    <a:blip r:embed="rId9"/>
                    <a:stretch>
                      <a:fillRect/>
                    </a:stretch>
                  </pic:blipFill>
                  <pic:spPr bwMode="auto">
                    <a:xfrm>
                      <a:off x="0" y="0"/>
                      <a:ext cx="5448300" cy="5314950"/>
                    </a:xfrm>
                    <a:prstGeom prst="rect">
                      <a:avLst/>
                    </a:prstGeom>
                    <a:noFill/>
                    <a:ln w="9525">
                      <a:noFill/>
                      <a:headEnd/>
                      <a:tailEnd/>
                    </a:ln>
                  </pic:spPr>
                </pic:pic>
              </a:graphicData>
            </a:graphic>
          </wp:inline>
        </w:drawing>
      </w:r>
    </w:p>
    <w:p w14:paraId="10834C62" w14:textId="77777777" w:rsidR="000B7381" w:rsidRDefault="00136851">
      <w:pPr>
        <w:pStyle w:val="Heading3"/>
      </w:pPr>
      <w:bookmarkStart w:id="14" w:name="results-across-age-and-prior-tb-history"/>
      <w:r>
        <w:lastRenderedPageBreak/>
        <w:t>Results across age and prior TB history</w:t>
      </w:r>
      <w:bookmarkEnd w:id="14"/>
    </w:p>
    <w:p w14:paraId="10834C63" w14:textId="77777777" w:rsidR="000B7381" w:rsidRDefault="00136851">
      <w:pPr>
        <w:pStyle w:val="FirstParagraph"/>
      </w:pPr>
      <w:r>
        <w:rPr>
          <w:noProof/>
        </w:rPr>
        <w:drawing>
          <wp:inline distT="0" distB="0" distL="0" distR="0" wp14:anchorId="10834C6B" wp14:editId="10834C6C">
            <wp:extent cx="5334000" cy="35560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Results/AUC%20plot.tif"/>
                    <pic:cNvPicPr>
                      <a:picLocks noChangeAspect="1" noChangeArrowheads="1"/>
                    </pic:cNvPicPr>
                  </pic:nvPicPr>
                  <pic:blipFill>
                    <a:blip r:embed="rId10"/>
                    <a:stretch>
                      <a:fillRect/>
                    </a:stretch>
                  </pic:blipFill>
                  <pic:spPr bwMode="auto">
                    <a:xfrm>
                      <a:off x="0" y="0"/>
                      <a:ext cx="5334000" cy="3556000"/>
                    </a:xfrm>
                    <a:prstGeom prst="rect">
                      <a:avLst/>
                    </a:prstGeom>
                    <a:noFill/>
                    <a:ln w="9525">
                      <a:noFill/>
                      <a:headEnd/>
                      <a:tailEnd/>
                    </a:ln>
                  </pic:spPr>
                </pic:pic>
              </a:graphicData>
            </a:graphic>
          </wp:inline>
        </w:drawing>
      </w:r>
    </w:p>
    <w:p w14:paraId="10834C64" w14:textId="77777777" w:rsidR="000B7381" w:rsidRDefault="00136851">
      <w:pPr>
        <w:pStyle w:val="BodyText"/>
      </w:pPr>
      <w:r>
        <w:t>We observe that the performance of XXX PRODUCTS varies across age groups. We also find that all DL systems perform worse on XXX than on, which is consistent with the decreased sensitivity of radiologists for patients… Differences in the model’s performance</w:t>
      </w:r>
      <w:r>
        <w:t xml:space="preserve"> in benign/not benign classification is larger than in malignant/not malignant classification. We hypothesize that this is due to age and prior TB hisotry there are more abnormality on the chest or old scaring influenced the detection of active TB.</w:t>
      </w:r>
    </w:p>
    <w:sectPr w:rsidR="000B7381" w:rsidSect="00E91536">
      <w:pgSz w:w="15840" w:h="12240" w:orient="landscape"/>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121C2D" w14:textId="77777777" w:rsidR="00136851" w:rsidRDefault="00136851">
      <w:pPr>
        <w:spacing w:after="0"/>
      </w:pPr>
      <w:r>
        <w:separator/>
      </w:r>
    </w:p>
  </w:endnote>
  <w:endnote w:type="continuationSeparator" w:id="0">
    <w:p w14:paraId="5844D286" w14:textId="77777777" w:rsidR="00136851" w:rsidRDefault="0013685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373E41" w14:textId="77777777" w:rsidR="00136851" w:rsidRDefault="00136851">
      <w:r>
        <w:separator/>
      </w:r>
    </w:p>
  </w:footnote>
  <w:footnote w:type="continuationSeparator" w:id="0">
    <w:p w14:paraId="31141D25" w14:textId="77777777" w:rsidR="00136851" w:rsidRDefault="001368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2FF4111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D4CC31A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Zhi Zhen Qin">
    <w15:presenceInfo w15:providerId="None" w15:userId="Zhi Zhen Q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doNotDisplayPageBoundaries/>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4EAD"/>
    <w:rsid w:val="000226B0"/>
    <w:rsid w:val="00045F6F"/>
    <w:rsid w:val="000A558C"/>
    <w:rsid w:val="000B7381"/>
    <w:rsid w:val="00136851"/>
    <w:rsid w:val="001559BE"/>
    <w:rsid w:val="00185BCE"/>
    <w:rsid w:val="001941E6"/>
    <w:rsid w:val="001E3E97"/>
    <w:rsid w:val="001E555E"/>
    <w:rsid w:val="0021053E"/>
    <w:rsid w:val="002628BA"/>
    <w:rsid w:val="00263726"/>
    <w:rsid w:val="00296BF6"/>
    <w:rsid w:val="002D3237"/>
    <w:rsid w:val="00332EF1"/>
    <w:rsid w:val="00376A31"/>
    <w:rsid w:val="003C7E58"/>
    <w:rsid w:val="00462785"/>
    <w:rsid w:val="004956DA"/>
    <w:rsid w:val="004D03C0"/>
    <w:rsid w:val="004E29B3"/>
    <w:rsid w:val="00505BBF"/>
    <w:rsid w:val="00525EE1"/>
    <w:rsid w:val="00590D07"/>
    <w:rsid w:val="005E3AF5"/>
    <w:rsid w:val="00636B3A"/>
    <w:rsid w:val="00657722"/>
    <w:rsid w:val="006B1391"/>
    <w:rsid w:val="006B211C"/>
    <w:rsid w:val="006C7545"/>
    <w:rsid w:val="006F5061"/>
    <w:rsid w:val="00726361"/>
    <w:rsid w:val="007316D7"/>
    <w:rsid w:val="00784D58"/>
    <w:rsid w:val="00787536"/>
    <w:rsid w:val="007A6F2C"/>
    <w:rsid w:val="007C3763"/>
    <w:rsid w:val="007F034E"/>
    <w:rsid w:val="00806874"/>
    <w:rsid w:val="00842DA8"/>
    <w:rsid w:val="00862585"/>
    <w:rsid w:val="008A6CFC"/>
    <w:rsid w:val="008D6863"/>
    <w:rsid w:val="009A5925"/>
    <w:rsid w:val="009F14A9"/>
    <w:rsid w:val="009F36DF"/>
    <w:rsid w:val="00A17B33"/>
    <w:rsid w:val="00A87600"/>
    <w:rsid w:val="00A96C3F"/>
    <w:rsid w:val="00AA15A6"/>
    <w:rsid w:val="00AF0FEA"/>
    <w:rsid w:val="00B46D3B"/>
    <w:rsid w:val="00B86B75"/>
    <w:rsid w:val="00B92C55"/>
    <w:rsid w:val="00BA47D7"/>
    <w:rsid w:val="00BC1B8D"/>
    <w:rsid w:val="00BC48D5"/>
    <w:rsid w:val="00C00857"/>
    <w:rsid w:val="00C0267A"/>
    <w:rsid w:val="00C36279"/>
    <w:rsid w:val="00CC51BB"/>
    <w:rsid w:val="00D16BC5"/>
    <w:rsid w:val="00D16CF5"/>
    <w:rsid w:val="00DC6A5A"/>
    <w:rsid w:val="00DE00EC"/>
    <w:rsid w:val="00DF7EC1"/>
    <w:rsid w:val="00E1195A"/>
    <w:rsid w:val="00E1615B"/>
    <w:rsid w:val="00E315A3"/>
    <w:rsid w:val="00E736A5"/>
    <w:rsid w:val="00E833F9"/>
    <w:rsid w:val="00E91536"/>
    <w:rsid w:val="00ED044A"/>
    <w:rsid w:val="00EE1EF7"/>
    <w:rsid w:val="00EF10AE"/>
    <w:rsid w:val="00F01A8D"/>
    <w:rsid w:val="00F57944"/>
    <w:rsid w:val="00F61A25"/>
    <w:rsid w:val="00F77DB3"/>
    <w:rsid w:val="00FB65F2"/>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34BAC"/>
  <w15:docId w15:val="{4D9D3103-F2DE-4E0C-AB3B-EB84F59FB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F57944"/>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F5794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microsoft.com/office/2011/relationships/people" Target="peop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469</TotalTime>
  <Pages>11</Pages>
  <Words>2220</Words>
  <Characters>12658</Characters>
  <Application>Microsoft Office Word</Application>
  <DocSecurity>0</DocSecurity>
  <Lines>105</Lines>
  <Paragraphs>29</Paragraphs>
  <ScaleCrop>false</ScaleCrop>
  <Company/>
  <LinksUpToDate>false</LinksUpToDate>
  <CharactersWithSpaces>14849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dc:title>
  <dc:creator>Zhi Zhen Qin</dc:creator>
  <cp:keywords/>
  <cp:lastModifiedBy>Zhi Zhen Qin</cp:lastModifiedBy>
  <cp:revision>73</cp:revision>
  <dcterms:created xsi:type="dcterms:W3CDTF">2020-01-23T08:49:00Z</dcterms:created>
  <dcterms:modified xsi:type="dcterms:W3CDTF">2020-01-23T17:08:00Z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word_document</vt:lpwstr>
  </property>
</Properties>
</file>